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217D5" w14:textId="02EB3B1B" w:rsidR="00323B2C" w:rsidRPr="00D14852" w:rsidRDefault="0069061F" w:rsidP="007A6ADC">
      <w:pPr>
        <w:spacing w:line="240" w:lineRule="auto"/>
        <w:jc w:val="center"/>
        <w:rPr>
          <w:sz w:val="40"/>
          <w:szCs w:val="40"/>
          <w:lang w:val="en-US"/>
        </w:rPr>
      </w:pPr>
      <w:r w:rsidRPr="00D14852">
        <w:rPr>
          <w:sz w:val="40"/>
          <w:szCs w:val="40"/>
          <w:lang w:val="en-US"/>
        </w:rPr>
        <w:t>Supplementary material</w:t>
      </w:r>
    </w:p>
    <w:p w14:paraId="15471AA8" w14:textId="77777777" w:rsidR="007A6ADC" w:rsidRPr="007A6ADC" w:rsidRDefault="007A6ADC" w:rsidP="007A6ADC">
      <w:pPr>
        <w:spacing w:line="240" w:lineRule="auto"/>
        <w:jc w:val="center"/>
        <w:rPr>
          <w:sz w:val="28"/>
          <w:lang w:val="en-US"/>
        </w:rPr>
      </w:pPr>
    </w:p>
    <w:p w14:paraId="20FBCBAC" w14:textId="2C54F9A4" w:rsidR="00323B2C" w:rsidRPr="000C24F7" w:rsidRDefault="006F62D4" w:rsidP="007A6ADC">
      <w:pPr>
        <w:spacing w:line="240" w:lineRule="auto"/>
        <w:rPr>
          <w:b/>
          <w:sz w:val="24"/>
          <w:szCs w:val="24"/>
          <w:lang w:val="en-US"/>
        </w:rPr>
      </w:pPr>
      <w:r>
        <w:rPr>
          <w:b/>
          <w:sz w:val="24"/>
          <w:szCs w:val="24"/>
          <w:lang w:val="en-US"/>
        </w:rPr>
        <w:t>1 -</w:t>
      </w:r>
      <w:ins w:id="0" w:author="Microsoft Office User" w:date="2022-02-07T16:07:00Z">
        <w:r w:rsidR="004E2091">
          <w:rPr>
            <w:b/>
            <w:sz w:val="24"/>
            <w:szCs w:val="24"/>
            <w:lang w:val="en-US"/>
          </w:rPr>
          <w:t xml:space="preserve"> </w:t>
        </w:r>
      </w:ins>
      <w:r w:rsidR="000C24F7" w:rsidRPr="000C24F7">
        <w:rPr>
          <w:b/>
          <w:sz w:val="24"/>
          <w:szCs w:val="24"/>
          <w:lang w:val="en-US"/>
        </w:rPr>
        <w:t>Details on collaring process</w:t>
      </w:r>
    </w:p>
    <w:p w14:paraId="603C3872" w14:textId="77777777" w:rsidR="00C842EB" w:rsidRDefault="00C842EB" w:rsidP="001F7EDD">
      <w:pPr>
        <w:spacing w:before="120" w:line="240" w:lineRule="auto"/>
        <w:jc w:val="both"/>
        <w:rPr>
          <w:rFonts w:eastAsia="Times New Roman" w:cstheme="minorHAnsi"/>
          <w:color w:val="000000"/>
          <w:lang w:val="en-US"/>
        </w:rPr>
      </w:pPr>
      <w:r>
        <w:rPr>
          <w:rFonts w:eastAsia="Times New Roman" w:cstheme="minorHAnsi"/>
          <w:color w:val="000000"/>
          <w:lang w:val="en-US"/>
        </w:rPr>
        <w:t>In addition to GPS units, collars also included a small audio recorder (</w:t>
      </w:r>
      <w:proofErr w:type="spellStart"/>
      <w:r>
        <w:rPr>
          <w:rFonts w:eastAsia="Times New Roman" w:cstheme="minorHAnsi"/>
          <w:color w:val="000000"/>
          <w:lang w:val="en-US"/>
        </w:rPr>
        <w:t>Edic</w:t>
      </w:r>
      <w:proofErr w:type="spellEnd"/>
      <w:r>
        <w:rPr>
          <w:rFonts w:eastAsia="Times New Roman" w:cstheme="minorHAnsi"/>
          <w:color w:val="000000"/>
          <w:lang w:val="en-US"/>
        </w:rPr>
        <w:t xml:space="preserve">-mini Tiny+ A77; TS-Market, Russia). </w:t>
      </w:r>
      <w:proofErr w:type="spellStart"/>
      <w:r>
        <w:rPr>
          <w:rFonts w:eastAsia="Times New Roman" w:cstheme="minorHAnsi"/>
          <w:color w:val="000000"/>
          <w:lang w:val="en-US"/>
        </w:rPr>
        <w:t>Axy</w:t>
      </w:r>
      <w:proofErr w:type="spellEnd"/>
      <w:r>
        <w:rPr>
          <w:rFonts w:eastAsia="Times New Roman" w:cstheme="minorHAnsi"/>
          <w:color w:val="000000"/>
          <w:lang w:val="en-US"/>
        </w:rPr>
        <w:t>-Trek units (used in 2021) also collected accelerometry data, however only GPS data was used in the present study</w:t>
      </w:r>
      <w:r w:rsidRPr="006D69C5">
        <w:rPr>
          <w:rFonts w:eastAsia="Times New Roman" w:cstheme="minorHAnsi"/>
          <w:color w:val="000000"/>
          <w:lang w:val="en-US"/>
        </w:rPr>
        <w:t xml:space="preserve">. The closing mechanism consisted of 2 magnets (1*5*5mm) glued to 3-D printed plastic clasps at each end of the leather strap, designed to be able to close easily but to require human intervention to open. </w:t>
      </w:r>
    </w:p>
    <w:p w14:paraId="7AF600F6" w14:textId="5E3BB874" w:rsidR="006A7D01" w:rsidRDefault="003C1BC0" w:rsidP="00C842EB">
      <w:pPr>
        <w:spacing w:before="120" w:line="240" w:lineRule="auto"/>
        <w:jc w:val="both"/>
        <w:rPr>
          <w:rFonts w:eastAsia="Times New Roman" w:cstheme="minorHAnsi"/>
          <w:color w:val="000000"/>
          <w:lang w:val="en-US"/>
        </w:rPr>
      </w:pPr>
      <w:r>
        <w:rPr>
          <w:rFonts w:eastAsia="Times New Roman" w:cstheme="minorHAnsi"/>
          <w:color w:val="000000"/>
          <w:lang w:val="en-US"/>
        </w:rPr>
        <w:t>We</w:t>
      </w:r>
      <w:r w:rsidR="000C24F7">
        <w:rPr>
          <w:rFonts w:eastAsia="Times New Roman" w:cstheme="minorHAnsi"/>
          <w:color w:val="000000"/>
          <w:lang w:val="en-US"/>
        </w:rPr>
        <w:t xml:space="preserve"> deployed </w:t>
      </w:r>
      <w:r w:rsidR="00191B93">
        <w:rPr>
          <w:rFonts w:eastAsia="Times New Roman" w:cstheme="minorHAnsi"/>
          <w:color w:val="000000"/>
          <w:lang w:val="en-US"/>
        </w:rPr>
        <w:t xml:space="preserve">most </w:t>
      </w:r>
      <w:r>
        <w:rPr>
          <w:rFonts w:eastAsia="Times New Roman" w:cstheme="minorHAnsi"/>
          <w:color w:val="000000"/>
          <w:lang w:val="en-US"/>
        </w:rPr>
        <w:t xml:space="preserve">collars </w:t>
      </w:r>
      <w:r w:rsidR="000C24F7">
        <w:rPr>
          <w:rFonts w:eastAsia="Times New Roman" w:cstheme="minorHAnsi"/>
          <w:color w:val="000000"/>
          <w:lang w:val="en-US"/>
        </w:rPr>
        <w:t>in the morning hours, when meerkats were at</w:t>
      </w:r>
      <w:r w:rsidR="000C24F7" w:rsidRPr="006D69C5">
        <w:rPr>
          <w:rFonts w:eastAsia="Times New Roman" w:cstheme="minorHAnsi"/>
          <w:color w:val="000000"/>
          <w:lang w:val="en-US"/>
        </w:rPr>
        <w:t xml:space="preserve"> their communal sleeping burrow </w:t>
      </w:r>
      <w:r w:rsidR="000C24F7">
        <w:rPr>
          <w:rFonts w:eastAsia="Times New Roman" w:cstheme="minorHAnsi"/>
          <w:color w:val="000000"/>
          <w:lang w:val="en-US"/>
        </w:rPr>
        <w:t xml:space="preserve">to warm up in the sun or groom each other prior to foraging.  </w:t>
      </w:r>
      <w:r w:rsidR="006A7D01">
        <w:rPr>
          <w:rFonts w:eastAsia="Times New Roman" w:cstheme="minorHAnsi"/>
          <w:color w:val="000000"/>
          <w:lang w:val="en-US"/>
        </w:rPr>
        <w:t>Some</w:t>
      </w:r>
      <w:r w:rsidR="00191B93">
        <w:rPr>
          <w:rFonts w:eastAsia="Times New Roman" w:cstheme="minorHAnsi"/>
          <w:color w:val="000000"/>
          <w:lang w:val="en-US"/>
        </w:rPr>
        <w:t xml:space="preserve"> were also deployed in the afternoon hours when meerkats stopped foraging and rested in the heat, or while meerkats were grooming one another at the sleeping burrow before descending into the burrow for the night. </w:t>
      </w:r>
      <w:r w:rsidR="006A7D01">
        <w:rPr>
          <w:rFonts w:eastAsia="Times New Roman" w:cstheme="minorHAnsi"/>
          <w:color w:val="000000"/>
          <w:lang w:val="en-US"/>
        </w:rPr>
        <w:t xml:space="preserve">A few collars were also opportunistically deployed in conjunction with scheduled captures of individuals for other purposes at the long-term study. </w:t>
      </w:r>
    </w:p>
    <w:p w14:paraId="3B7E134B" w14:textId="24661310" w:rsidR="00C842EB" w:rsidRPr="006D69C5" w:rsidRDefault="000C24F7" w:rsidP="00C842EB">
      <w:pPr>
        <w:spacing w:before="120" w:line="240" w:lineRule="auto"/>
        <w:jc w:val="both"/>
        <w:rPr>
          <w:rFonts w:eastAsia="Times New Roman" w:cstheme="minorHAnsi"/>
          <w:b/>
          <w:bCs/>
          <w:i/>
          <w:lang w:val="en-US"/>
        </w:rPr>
      </w:pPr>
      <w:r>
        <w:rPr>
          <w:rFonts w:eastAsia="Times New Roman" w:cstheme="minorHAnsi"/>
          <w:color w:val="000000"/>
          <w:lang w:val="en-US"/>
        </w:rPr>
        <w:t>A collar of the appropriate size was selected based on prior neck measurements of the target individual. We put it on after carefully approaching and grooming the target meerkat and only i</w:t>
      </w:r>
      <w:r w:rsidRPr="006D69C5">
        <w:rPr>
          <w:rFonts w:eastAsia="Times New Roman" w:cstheme="minorHAnsi"/>
          <w:color w:val="000000"/>
          <w:lang w:val="en-US"/>
        </w:rPr>
        <w:t xml:space="preserve">f the </w:t>
      </w:r>
      <w:r>
        <w:rPr>
          <w:rFonts w:eastAsia="Times New Roman" w:cstheme="minorHAnsi"/>
          <w:color w:val="000000"/>
          <w:lang w:val="en-US"/>
        </w:rPr>
        <w:t>animal</w:t>
      </w:r>
      <w:r w:rsidRPr="006D69C5">
        <w:rPr>
          <w:rFonts w:eastAsia="Times New Roman" w:cstheme="minorHAnsi"/>
          <w:color w:val="000000"/>
          <w:lang w:val="en-US"/>
        </w:rPr>
        <w:t xml:space="preserve"> remained stationary and showed no sign of discomfort</w:t>
      </w:r>
      <w:r>
        <w:rPr>
          <w:rFonts w:eastAsia="Times New Roman" w:cstheme="minorHAnsi"/>
          <w:color w:val="000000"/>
          <w:lang w:val="en-US"/>
        </w:rPr>
        <w:t xml:space="preserve"> or attempted escape.</w:t>
      </w:r>
      <w:r w:rsidRPr="006D69C5">
        <w:rPr>
          <w:rFonts w:eastAsia="Times New Roman" w:cstheme="minorHAnsi"/>
          <w:color w:val="000000"/>
          <w:lang w:val="en-US"/>
        </w:rPr>
        <w:t xml:space="preserve"> </w:t>
      </w:r>
      <w:r>
        <w:rPr>
          <w:rFonts w:eastAsia="Times New Roman" w:cstheme="minorHAnsi"/>
          <w:color w:val="000000"/>
          <w:lang w:val="en-US"/>
        </w:rPr>
        <w:t>Some individuals were collared while drinking water which was presented for distraction</w:t>
      </w:r>
      <w:r w:rsidR="00131423">
        <w:rPr>
          <w:rFonts w:eastAsia="Times New Roman" w:cstheme="minorHAnsi"/>
          <w:color w:val="000000"/>
          <w:lang w:val="en-US"/>
        </w:rPr>
        <w:t xml:space="preserve"> (figure S1)</w:t>
      </w:r>
      <w:r>
        <w:rPr>
          <w:rFonts w:eastAsia="Times New Roman" w:cstheme="minorHAnsi"/>
          <w:color w:val="000000"/>
          <w:lang w:val="en-US"/>
        </w:rPr>
        <w:t>. No more than two attempts of collaring were done per day per individual</w:t>
      </w:r>
      <w:r w:rsidRPr="006D69C5">
        <w:rPr>
          <w:rFonts w:eastAsia="Times New Roman" w:cstheme="minorHAnsi"/>
          <w:color w:val="000000"/>
          <w:lang w:val="en-US"/>
        </w:rPr>
        <w:t xml:space="preserve"> to prevent d</w:t>
      </w:r>
      <w:r>
        <w:rPr>
          <w:rFonts w:eastAsia="Times New Roman" w:cstheme="minorHAnsi"/>
          <w:color w:val="000000"/>
          <w:lang w:val="en-US"/>
        </w:rPr>
        <w:t>is</w:t>
      </w:r>
      <w:r w:rsidRPr="006D69C5">
        <w:rPr>
          <w:rFonts w:eastAsia="Times New Roman" w:cstheme="minorHAnsi"/>
          <w:color w:val="000000"/>
          <w:lang w:val="en-US"/>
        </w:rPr>
        <w:t xml:space="preserve">habituation. After successful collaring, individuals were observed for at least ten minutes and the collar was removed if they exhibited any kind of unusual behavior for more than a few minutes (e.g. scratching at the collar, trying to remove it). This happened in very few cases, always on the smallest individuals. In these few cases we removed the collars </w:t>
      </w:r>
      <w:r w:rsidR="001F7EDD" w:rsidRPr="006D69C5">
        <w:rPr>
          <w:rFonts w:eastAsia="Times New Roman" w:cstheme="minorHAnsi"/>
          <w:color w:val="000000"/>
          <w:lang w:val="en-US"/>
        </w:rPr>
        <w:t>and, in some instances,</w:t>
      </w:r>
      <w:r w:rsidRPr="006D69C5">
        <w:rPr>
          <w:rFonts w:eastAsia="Times New Roman" w:cstheme="minorHAnsi"/>
          <w:color w:val="000000"/>
          <w:lang w:val="en-US"/>
        </w:rPr>
        <w:t xml:space="preserve"> re-deployed different collars on a subsequent day (if collar fit was determined to be the issue). At the end of data collection, collars were taken off much in the same way as they were put </w:t>
      </w:r>
      <w:r w:rsidR="00791487">
        <w:rPr>
          <w:rFonts w:eastAsia="Times New Roman" w:cstheme="minorHAnsi"/>
          <w:color w:val="000000"/>
          <w:lang w:val="en-US"/>
        </w:rPr>
        <w:t>on or by cutting the leather straps using mini diagonal cutters</w:t>
      </w:r>
      <w:r w:rsidRPr="006D69C5">
        <w:rPr>
          <w:rFonts w:eastAsia="Times New Roman" w:cstheme="minorHAnsi"/>
          <w:color w:val="000000"/>
          <w:lang w:val="en-US"/>
        </w:rPr>
        <w:t>, though sometimes as well during foraging since removal could be done much more quickly and easily than deployment.</w:t>
      </w:r>
      <w:r>
        <w:rPr>
          <w:rFonts w:eastAsia="Times New Roman" w:cstheme="minorHAnsi"/>
          <w:color w:val="000000"/>
          <w:lang w:val="en-US"/>
        </w:rPr>
        <w:t xml:space="preserve"> See table S1 </w:t>
      </w:r>
      <w:r w:rsidR="001F7EDD">
        <w:rPr>
          <w:rFonts w:eastAsia="Times New Roman" w:cstheme="minorHAnsi"/>
          <w:color w:val="000000"/>
          <w:lang w:val="en-US"/>
        </w:rPr>
        <w:t xml:space="preserve">and S2 </w:t>
      </w:r>
      <w:r>
        <w:rPr>
          <w:rFonts w:eastAsia="Times New Roman" w:cstheme="minorHAnsi"/>
          <w:color w:val="000000"/>
          <w:lang w:val="en-US"/>
        </w:rPr>
        <w:t>below for information on group composition</w:t>
      </w:r>
      <w:r w:rsidR="001F7EDD">
        <w:rPr>
          <w:rFonts w:eastAsia="Times New Roman" w:cstheme="minorHAnsi"/>
          <w:color w:val="000000"/>
          <w:lang w:val="en-US"/>
        </w:rPr>
        <w:t xml:space="preserve">, </w:t>
      </w:r>
      <w:r>
        <w:rPr>
          <w:rFonts w:eastAsia="Times New Roman" w:cstheme="minorHAnsi"/>
          <w:color w:val="000000"/>
          <w:lang w:val="en-US"/>
        </w:rPr>
        <w:t>deployment timing</w:t>
      </w:r>
      <w:r w:rsidR="001F7EDD">
        <w:rPr>
          <w:rFonts w:eastAsia="Times New Roman" w:cstheme="minorHAnsi"/>
          <w:color w:val="000000"/>
          <w:lang w:val="en-US"/>
        </w:rPr>
        <w:t xml:space="preserve"> and individual characteristics</w:t>
      </w:r>
      <w:r>
        <w:rPr>
          <w:rFonts w:eastAsia="Times New Roman" w:cstheme="minorHAnsi"/>
          <w:color w:val="000000"/>
          <w:lang w:val="en-US"/>
        </w:rPr>
        <w:t>.</w:t>
      </w:r>
    </w:p>
    <w:p w14:paraId="6EB6EEA6" w14:textId="41F4684E" w:rsidR="00C842EB" w:rsidRDefault="00C842EB" w:rsidP="00C842EB">
      <w:pPr>
        <w:spacing w:after="0" w:line="240" w:lineRule="auto"/>
        <w:jc w:val="both"/>
        <w:rPr>
          <w:rFonts w:eastAsia="Times New Roman" w:cstheme="minorHAnsi"/>
          <w:color w:val="000000"/>
          <w:lang w:val="en-US"/>
        </w:rPr>
      </w:pPr>
      <w:r>
        <w:rPr>
          <w:rFonts w:eastAsia="Times New Roman" w:cstheme="minorHAnsi"/>
          <w:color w:val="000000"/>
          <w:lang w:val="en-US"/>
        </w:rPr>
        <w:t>Across all groups, a total of 14</w:t>
      </w:r>
      <w:r w:rsidRPr="006D69C5">
        <w:rPr>
          <w:rFonts w:eastAsia="Times New Roman" w:cstheme="minorHAnsi"/>
          <w:color w:val="000000"/>
          <w:lang w:val="en-US"/>
        </w:rPr>
        <w:t xml:space="preserve"> non-juvenile individuals that could not be collared </w:t>
      </w:r>
      <w:r>
        <w:rPr>
          <w:rFonts w:eastAsia="Times New Roman" w:cstheme="minorHAnsi"/>
          <w:color w:val="000000"/>
          <w:lang w:val="en-US"/>
        </w:rPr>
        <w:t xml:space="preserve">or for which collar GPS had failed mid-session </w:t>
      </w:r>
      <w:r w:rsidRPr="006D69C5">
        <w:rPr>
          <w:rFonts w:eastAsia="Times New Roman" w:cstheme="minorHAnsi"/>
          <w:color w:val="000000"/>
          <w:lang w:val="en-US"/>
        </w:rPr>
        <w:t xml:space="preserve">were instead continuously recorded by a human observer. A GPS tag equivalent to those deployed in collars was strapped to </w:t>
      </w:r>
      <w:r>
        <w:rPr>
          <w:rFonts w:eastAsia="Times New Roman" w:cstheme="minorHAnsi"/>
          <w:color w:val="000000"/>
          <w:lang w:val="en-US"/>
        </w:rPr>
        <w:t xml:space="preserve">a directional microphone on </w:t>
      </w:r>
      <w:r w:rsidRPr="006D69C5">
        <w:rPr>
          <w:rFonts w:eastAsia="Times New Roman" w:cstheme="minorHAnsi"/>
          <w:color w:val="000000"/>
          <w:lang w:val="en-US"/>
        </w:rPr>
        <w:t xml:space="preserve">the end of a telescopic pole and kept within 1 meter of the foraging meerkat for the </w:t>
      </w:r>
      <w:r>
        <w:rPr>
          <w:rFonts w:eastAsia="Times New Roman" w:cstheme="minorHAnsi"/>
          <w:color w:val="000000"/>
          <w:lang w:val="en-US"/>
        </w:rPr>
        <w:t xml:space="preserve">3-hour </w:t>
      </w:r>
      <w:r w:rsidRPr="006D69C5">
        <w:rPr>
          <w:rFonts w:eastAsia="Times New Roman" w:cstheme="minorHAnsi"/>
          <w:color w:val="000000"/>
          <w:lang w:val="en-US"/>
        </w:rPr>
        <w:t>duration of each session. At the same time, the observer vocally describ</w:t>
      </w:r>
      <w:r>
        <w:rPr>
          <w:rFonts w:eastAsia="Times New Roman" w:cstheme="minorHAnsi"/>
          <w:color w:val="000000"/>
          <w:lang w:val="en-US"/>
        </w:rPr>
        <w:t>ed</w:t>
      </w:r>
      <w:r w:rsidRPr="006D69C5">
        <w:rPr>
          <w:rFonts w:eastAsia="Times New Roman" w:cstheme="minorHAnsi"/>
          <w:color w:val="000000"/>
          <w:lang w:val="en-US"/>
        </w:rPr>
        <w:t xml:space="preserve"> the focal meerkat’s behavior </w:t>
      </w:r>
      <w:r>
        <w:rPr>
          <w:rFonts w:eastAsia="Times New Roman" w:cstheme="minorHAnsi"/>
          <w:color w:val="000000"/>
          <w:lang w:val="en-US"/>
        </w:rPr>
        <w:t>using</w:t>
      </w:r>
      <w:r w:rsidRPr="006D69C5">
        <w:rPr>
          <w:rFonts w:eastAsia="Times New Roman" w:cstheme="minorHAnsi"/>
          <w:color w:val="000000"/>
          <w:lang w:val="en-US"/>
        </w:rPr>
        <w:t xml:space="preserve"> a handheld microphone, including </w:t>
      </w:r>
      <w:r>
        <w:rPr>
          <w:rFonts w:eastAsia="Times New Roman" w:cstheme="minorHAnsi"/>
          <w:color w:val="000000"/>
          <w:lang w:val="en-US"/>
        </w:rPr>
        <w:t xml:space="preserve">noting </w:t>
      </w:r>
      <w:r w:rsidRPr="006D69C5">
        <w:rPr>
          <w:rFonts w:eastAsia="Times New Roman" w:cstheme="minorHAnsi"/>
          <w:color w:val="000000"/>
          <w:lang w:val="en-US"/>
        </w:rPr>
        <w:t xml:space="preserve">occasional moments when </w:t>
      </w:r>
      <w:r>
        <w:rPr>
          <w:rFonts w:eastAsia="Times New Roman" w:cstheme="minorHAnsi"/>
          <w:color w:val="000000"/>
          <w:lang w:val="en-US"/>
        </w:rPr>
        <w:t>the meerkat went out of</w:t>
      </w:r>
      <w:r w:rsidRPr="006D69C5">
        <w:rPr>
          <w:rFonts w:eastAsia="Times New Roman" w:cstheme="minorHAnsi"/>
          <w:color w:val="000000"/>
          <w:lang w:val="en-US"/>
        </w:rPr>
        <w:t xml:space="preserve"> range of the pole </w:t>
      </w:r>
      <w:r>
        <w:rPr>
          <w:rFonts w:eastAsia="Times New Roman" w:cstheme="minorHAnsi"/>
          <w:color w:val="000000"/>
          <w:lang w:val="en-US"/>
        </w:rPr>
        <w:t>(</w:t>
      </w:r>
      <w:r w:rsidRPr="006D69C5">
        <w:rPr>
          <w:rFonts w:eastAsia="Times New Roman" w:cstheme="minorHAnsi"/>
          <w:color w:val="000000"/>
          <w:lang w:val="en-US"/>
        </w:rPr>
        <w:t xml:space="preserve">these portions </w:t>
      </w:r>
      <w:r>
        <w:rPr>
          <w:rFonts w:eastAsia="Times New Roman" w:cstheme="minorHAnsi"/>
          <w:color w:val="000000"/>
          <w:lang w:val="en-US"/>
        </w:rPr>
        <w:t>were then</w:t>
      </w:r>
      <w:r w:rsidRPr="006D69C5">
        <w:rPr>
          <w:rFonts w:eastAsia="Times New Roman" w:cstheme="minorHAnsi"/>
          <w:color w:val="000000"/>
          <w:lang w:val="en-US"/>
        </w:rPr>
        <w:t xml:space="preserve"> removed from the recorded trajectories</w:t>
      </w:r>
      <w:r>
        <w:rPr>
          <w:rFonts w:eastAsia="Times New Roman" w:cstheme="minorHAnsi"/>
          <w:color w:val="000000"/>
          <w:lang w:val="en-US"/>
        </w:rPr>
        <w:t>)</w:t>
      </w:r>
      <w:r w:rsidRPr="006D69C5">
        <w:rPr>
          <w:rFonts w:eastAsia="Times New Roman" w:cstheme="minorHAnsi"/>
          <w:color w:val="000000"/>
          <w:lang w:val="en-US"/>
        </w:rPr>
        <w:t>. The numbers of meerkats which could be focal-followed</w:t>
      </w:r>
      <w:r>
        <w:rPr>
          <w:rFonts w:eastAsia="Times New Roman" w:cstheme="minorHAnsi"/>
          <w:color w:val="000000"/>
          <w:lang w:val="en-US"/>
        </w:rPr>
        <w:t xml:space="preserve"> in this way</w:t>
      </w:r>
      <w:r w:rsidRPr="006D69C5">
        <w:rPr>
          <w:rFonts w:eastAsia="Times New Roman" w:cstheme="minorHAnsi"/>
          <w:color w:val="000000"/>
          <w:lang w:val="en-US"/>
        </w:rPr>
        <w:t xml:space="preserve"> depended on the number of </w:t>
      </w:r>
      <w:r>
        <w:rPr>
          <w:rFonts w:eastAsia="Times New Roman" w:cstheme="minorHAnsi"/>
          <w:color w:val="000000"/>
          <w:lang w:val="en-US"/>
        </w:rPr>
        <w:t>observers</w:t>
      </w:r>
      <w:r w:rsidRPr="006D69C5">
        <w:rPr>
          <w:rFonts w:eastAsia="Times New Roman" w:cstheme="minorHAnsi"/>
          <w:color w:val="000000"/>
          <w:lang w:val="en-US"/>
        </w:rPr>
        <w:t xml:space="preserve"> available (never more than 3), therefore not every non-juvenile could be recorded on every day, especially as GPS tags started failing due to low battery towards the end of </w:t>
      </w:r>
      <w:r>
        <w:rPr>
          <w:rFonts w:eastAsia="Times New Roman" w:cstheme="minorHAnsi"/>
          <w:color w:val="000000"/>
          <w:lang w:val="en-US"/>
        </w:rPr>
        <w:t>each</w:t>
      </w:r>
      <w:r w:rsidRPr="006D69C5">
        <w:rPr>
          <w:rFonts w:eastAsia="Times New Roman" w:cstheme="minorHAnsi"/>
          <w:color w:val="000000"/>
          <w:lang w:val="en-US"/>
        </w:rPr>
        <w:t xml:space="preserve"> deployment round.</w:t>
      </w:r>
      <w:r>
        <w:rPr>
          <w:rFonts w:eastAsia="Times New Roman" w:cstheme="minorHAnsi"/>
          <w:lang w:val="en-US"/>
        </w:rPr>
        <w:t xml:space="preserve"> </w:t>
      </w:r>
      <w:r w:rsidRPr="006D69C5">
        <w:rPr>
          <w:rFonts w:eastAsia="Times New Roman" w:cstheme="minorHAnsi"/>
          <w:color w:val="000000"/>
          <w:lang w:val="en-US"/>
        </w:rPr>
        <w:t xml:space="preserve">We processed the data of </w:t>
      </w:r>
      <w:r>
        <w:rPr>
          <w:rFonts w:eastAsia="Times New Roman" w:cstheme="minorHAnsi"/>
          <w:color w:val="000000"/>
          <w:lang w:val="en-US"/>
        </w:rPr>
        <w:t>focal followed</w:t>
      </w:r>
      <w:r w:rsidRPr="006D69C5">
        <w:rPr>
          <w:rFonts w:eastAsia="Times New Roman" w:cstheme="minorHAnsi"/>
          <w:color w:val="000000"/>
          <w:lang w:val="en-US"/>
        </w:rPr>
        <w:t xml:space="preserve"> </w:t>
      </w:r>
      <w:r>
        <w:rPr>
          <w:rFonts w:eastAsia="Times New Roman" w:cstheme="minorHAnsi"/>
          <w:color w:val="000000"/>
          <w:lang w:val="en-US"/>
        </w:rPr>
        <w:t>individuals</w:t>
      </w:r>
      <w:r w:rsidRPr="006D69C5">
        <w:rPr>
          <w:rFonts w:eastAsia="Times New Roman" w:cstheme="minorHAnsi"/>
          <w:color w:val="000000"/>
          <w:lang w:val="en-US"/>
        </w:rPr>
        <w:t xml:space="preserve"> in the same way as data from meerkats wearing </w:t>
      </w:r>
      <w:r>
        <w:rPr>
          <w:rFonts w:eastAsia="Times New Roman" w:cstheme="minorHAnsi"/>
          <w:color w:val="000000"/>
          <w:lang w:val="en-US"/>
        </w:rPr>
        <w:t>collars</w:t>
      </w:r>
      <w:r w:rsidRPr="006D69C5">
        <w:rPr>
          <w:rFonts w:eastAsia="Times New Roman" w:cstheme="minorHAnsi"/>
          <w:color w:val="000000"/>
          <w:lang w:val="en-US"/>
        </w:rPr>
        <w:t xml:space="preserve"> (see </w:t>
      </w:r>
      <w:r>
        <w:rPr>
          <w:rFonts w:eastAsia="Times New Roman" w:cstheme="minorHAnsi"/>
          <w:color w:val="000000"/>
          <w:lang w:val="en-US"/>
        </w:rPr>
        <w:t>main text</w:t>
      </w:r>
      <w:r w:rsidRPr="006D69C5">
        <w:rPr>
          <w:rFonts w:eastAsia="Times New Roman" w:cstheme="minorHAnsi"/>
          <w:color w:val="000000"/>
          <w:lang w:val="en-US"/>
        </w:rPr>
        <w:t xml:space="preserve">). </w:t>
      </w:r>
    </w:p>
    <w:p w14:paraId="6FDAE487" w14:textId="77777777" w:rsidR="00C842EB" w:rsidRDefault="00C842EB" w:rsidP="001F7EDD">
      <w:pPr>
        <w:spacing w:before="120" w:line="240" w:lineRule="auto"/>
        <w:jc w:val="both"/>
        <w:rPr>
          <w:rFonts w:eastAsia="Times New Roman" w:cstheme="minorHAnsi"/>
          <w:color w:val="000000"/>
          <w:lang w:val="en-US"/>
        </w:rPr>
      </w:pPr>
    </w:p>
    <w:p w14:paraId="4BE3AFD2" w14:textId="61802EA0" w:rsidR="0069061F" w:rsidRDefault="0069061F" w:rsidP="00B92932">
      <w:pPr>
        <w:spacing w:before="120" w:line="240" w:lineRule="auto"/>
        <w:jc w:val="both"/>
        <w:rPr>
          <w:lang w:val="en-US"/>
        </w:rPr>
      </w:pPr>
    </w:p>
    <w:p w14:paraId="02E3408B" w14:textId="0D89A4CB" w:rsidR="00B92932" w:rsidRPr="00DE7466" w:rsidRDefault="00B3516D" w:rsidP="00B92932">
      <w:pPr>
        <w:spacing w:before="120" w:line="240" w:lineRule="auto"/>
        <w:jc w:val="both"/>
        <w:rPr>
          <w:rFonts w:ascii="Arial" w:hAnsi="Arial" w:cs="Arial"/>
          <w:sz w:val="16"/>
          <w:lang w:val="en-US"/>
        </w:rPr>
      </w:pPr>
      <w:r>
        <w:rPr>
          <w:noProof/>
        </w:rPr>
        <w:lastRenderedPageBreak/>
        <w:drawing>
          <wp:anchor distT="0" distB="0" distL="114300" distR="114300" simplePos="0" relativeHeight="251741184" behindDoc="0" locked="0" layoutInCell="1" allowOverlap="1" wp14:anchorId="7D52D794" wp14:editId="105F8C9F">
            <wp:simplePos x="0" y="0"/>
            <wp:positionH relativeFrom="column">
              <wp:posOffset>38100</wp:posOffset>
            </wp:positionH>
            <wp:positionV relativeFrom="paragraph">
              <wp:posOffset>38100</wp:posOffset>
            </wp:positionV>
            <wp:extent cx="5359400" cy="3562350"/>
            <wp:effectExtent l="38100" t="38100" r="31750" b="38100"/>
            <wp:wrapTopAndBottom/>
            <wp:docPr id="16" name="Image 8" descr="DSC_6680">
              <a:extLst xmlns:a="http://schemas.openxmlformats.org/drawingml/2006/main">
                <a:ext uri="{FF2B5EF4-FFF2-40B4-BE49-F238E27FC236}">
                  <a16:creationId xmlns:a16="http://schemas.microsoft.com/office/drawing/2014/main" id="{1E4875C0-9CF5-4359-B616-F9E2850AE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DSC_6680">
                      <a:extLst>
                        <a:ext uri="{FF2B5EF4-FFF2-40B4-BE49-F238E27FC236}">
                          <a16:creationId xmlns:a16="http://schemas.microsoft.com/office/drawing/2014/main" id="{1E4875C0-9CF5-4359-B616-F9E2850AE78B}"/>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4076" t="6353" r="4163" b="2257"/>
                    <a:stretch/>
                  </pic:blipFill>
                  <pic:spPr bwMode="auto">
                    <a:xfrm>
                      <a:off x="0" y="0"/>
                      <a:ext cx="5359400" cy="3562350"/>
                    </a:xfrm>
                    <a:prstGeom prst="rect">
                      <a:avLst/>
                    </a:prstGeom>
                    <a:ln w="38100"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92932" w:rsidRPr="00DE7466">
        <w:rPr>
          <w:rFonts w:ascii="Arial" w:hAnsi="Arial" w:cs="Arial"/>
          <w:sz w:val="16"/>
          <w:lang w:val="en-US"/>
        </w:rPr>
        <w:t>Figure S1</w:t>
      </w:r>
      <w:r w:rsidR="00DE7466" w:rsidRPr="00DE7466">
        <w:rPr>
          <w:rFonts w:ascii="Arial" w:hAnsi="Arial" w:cs="Arial"/>
          <w:sz w:val="16"/>
          <w:lang w:val="en-US"/>
        </w:rPr>
        <w:t xml:space="preserve">. Picture showing the collar deployment process. </w:t>
      </w:r>
    </w:p>
    <w:p w14:paraId="301AB19A" w14:textId="0B1C1B18" w:rsidR="00DE7466" w:rsidRDefault="00DE7466" w:rsidP="00B92932">
      <w:pPr>
        <w:spacing w:before="120" w:line="240" w:lineRule="auto"/>
        <w:jc w:val="both"/>
        <w:rPr>
          <w:lang w:val="en-US"/>
        </w:rPr>
      </w:pPr>
    </w:p>
    <w:p w14:paraId="0839E3C2" w14:textId="1953D191" w:rsidR="00DE7466" w:rsidRPr="006D4730" w:rsidRDefault="006D4730" w:rsidP="006D4730">
      <w:pPr>
        <w:spacing w:before="120" w:line="240" w:lineRule="auto"/>
        <w:rPr>
          <w:rFonts w:ascii="Arial" w:hAnsi="Arial" w:cs="Arial"/>
          <w:sz w:val="16"/>
          <w:szCs w:val="16"/>
          <w:lang w:val="en-US"/>
        </w:rPr>
      </w:pPr>
      <w:r w:rsidRPr="000028A0">
        <w:rPr>
          <w:rFonts w:ascii="Arial" w:hAnsi="Arial" w:cs="Arial"/>
          <w:sz w:val="16"/>
          <w:szCs w:val="16"/>
          <w:lang w:val="en-US"/>
        </w:rPr>
        <w:t xml:space="preserve">Table S1. Summary of group composition and data collection. df = dominant female ; dm = dominant male ; ye = yearlings ; sub = sub-adult ; </w:t>
      </w:r>
      <w:proofErr w:type="spellStart"/>
      <w:r w:rsidRPr="000028A0">
        <w:rPr>
          <w:rFonts w:ascii="Arial" w:hAnsi="Arial" w:cs="Arial"/>
          <w:sz w:val="16"/>
          <w:szCs w:val="16"/>
          <w:lang w:val="en-US"/>
        </w:rPr>
        <w:t>juv</w:t>
      </w:r>
      <w:proofErr w:type="spellEnd"/>
      <w:r w:rsidRPr="000028A0">
        <w:rPr>
          <w:rFonts w:ascii="Arial" w:hAnsi="Arial" w:cs="Arial"/>
          <w:sz w:val="16"/>
          <w:szCs w:val="16"/>
          <w:lang w:val="en-US"/>
        </w:rPr>
        <w:t xml:space="preserve"> = juvenile.</w:t>
      </w:r>
      <w:r>
        <w:rPr>
          <w:rFonts w:ascii="Arial" w:hAnsi="Arial" w:cs="Arial"/>
          <w:sz w:val="16"/>
          <w:szCs w:val="16"/>
          <w:lang w:val="en-US"/>
        </w:rPr>
        <w:t xml:space="preserve"> ‘</w:t>
      </w:r>
      <w:r w:rsidRPr="00C4600F">
        <w:rPr>
          <w:rFonts w:ascii="Arial" w:hAnsi="Arial" w:cs="Arial"/>
          <w:i/>
          <w:sz w:val="16"/>
          <w:szCs w:val="16"/>
          <w:lang w:val="en-US"/>
        </w:rPr>
        <w:t>Total time used</w:t>
      </w:r>
      <w:r>
        <w:rPr>
          <w:rFonts w:ascii="Arial" w:hAnsi="Arial" w:cs="Arial"/>
          <w:sz w:val="16"/>
          <w:szCs w:val="16"/>
          <w:lang w:val="en-US"/>
        </w:rPr>
        <w:t>’ indicates the amount of time steps that were used in the analyses, once irrelevant data were removed (see main text for details).</w:t>
      </w:r>
    </w:p>
    <w:tbl>
      <w:tblPr>
        <w:tblStyle w:val="TableGrid"/>
        <w:tblW w:w="10485" w:type="dxa"/>
        <w:tblLook w:val="04A0" w:firstRow="1" w:lastRow="0" w:firstColumn="1" w:lastColumn="0" w:noHBand="0" w:noVBand="1"/>
      </w:tblPr>
      <w:tblGrid>
        <w:gridCol w:w="1413"/>
        <w:gridCol w:w="1276"/>
        <w:gridCol w:w="2553"/>
        <w:gridCol w:w="1748"/>
        <w:gridCol w:w="1747"/>
        <w:gridCol w:w="1748"/>
      </w:tblGrid>
      <w:tr w:rsidR="00E92DFB" w14:paraId="3A881B0C" w14:textId="77051335" w:rsidTr="0049269A">
        <w:tc>
          <w:tcPr>
            <w:tcW w:w="1413" w:type="dxa"/>
          </w:tcPr>
          <w:p w14:paraId="78DCDE9B" w14:textId="77777777" w:rsidR="00E92DFB" w:rsidRDefault="00E92DFB" w:rsidP="007A6ADC">
            <w:pPr>
              <w:jc w:val="center"/>
              <w:rPr>
                <w:lang w:val="en-US"/>
              </w:rPr>
            </w:pPr>
            <w:r>
              <w:rPr>
                <w:lang w:val="en-US"/>
              </w:rPr>
              <w:t>Group name</w:t>
            </w:r>
          </w:p>
        </w:tc>
        <w:tc>
          <w:tcPr>
            <w:tcW w:w="1276" w:type="dxa"/>
          </w:tcPr>
          <w:p w14:paraId="4C54DFE9" w14:textId="77777777" w:rsidR="00E92DFB" w:rsidRDefault="00E92DFB" w:rsidP="007A6ADC">
            <w:pPr>
              <w:jc w:val="center"/>
              <w:rPr>
                <w:lang w:val="en-US"/>
              </w:rPr>
            </w:pPr>
            <w:r>
              <w:rPr>
                <w:lang w:val="en-US"/>
              </w:rPr>
              <w:t>Group size</w:t>
            </w:r>
          </w:p>
        </w:tc>
        <w:tc>
          <w:tcPr>
            <w:tcW w:w="2553" w:type="dxa"/>
          </w:tcPr>
          <w:p w14:paraId="6F1ED45E" w14:textId="77777777" w:rsidR="00E92DFB" w:rsidRDefault="00E92DFB" w:rsidP="007A6ADC">
            <w:pPr>
              <w:jc w:val="center"/>
              <w:rPr>
                <w:lang w:val="en-US"/>
              </w:rPr>
            </w:pPr>
            <w:r>
              <w:rPr>
                <w:lang w:val="en-US"/>
              </w:rPr>
              <w:t xml:space="preserve">Group composition </w:t>
            </w:r>
          </w:p>
          <w:p w14:paraId="0CC61B7A" w14:textId="77777777" w:rsidR="00E92DFB" w:rsidRDefault="00E92DFB" w:rsidP="007A6ADC">
            <w:pPr>
              <w:jc w:val="center"/>
              <w:rPr>
                <w:lang w:val="en-US"/>
              </w:rPr>
            </w:pPr>
            <w:r>
              <w:rPr>
                <w:lang w:val="en-US"/>
              </w:rPr>
              <w:t>(recorded / present)</w:t>
            </w:r>
          </w:p>
        </w:tc>
        <w:tc>
          <w:tcPr>
            <w:tcW w:w="1748" w:type="dxa"/>
          </w:tcPr>
          <w:p w14:paraId="2718DE94" w14:textId="77777777" w:rsidR="00E92DFB" w:rsidRDefault="00E92DFB" w:rsidP="007A6ADC">
            <w:pPr>
              <w:jc w:val="center"/>
              <w:rPr>
                <w:lang w:val="en-US"/>
              </w:rPr>
            </w:pPr>
            <w:r>
              <w:rPr>
                <w:lang w:val="en-US"/>
              </w:rPr>
              <w:t>Recording</w:t>
            </w:r>
          </w:p>
          <w:p w14:paraId="001FA3A5" w14:textId="77777777" w:rsidR="00E92DFB" w:rsidRDefault="00E92DFB" w:rsidP="007A6ADC">
            <w:pPr>
              <w:jc w:val="center"/>
              <w:rPr>
                <w:lang w:val="en-US"/>
              </w:rPr>
            </w:pPr>
            <w:r>
              <w:rPr>
                <w:lang w:val="en-US"/>
              </w:rPr>
              <w:t xml:space="preserve">Period </w:t>
            </w:r>
          </w:p>
        </w:tc>
        <w:tc>
          <w:tcPr>
            <w:tcW w:w="1747" w:type="dxa"/>
          </w:tcPr>
          <w:p w14:paraId="58D5962E" w14:textId="77777777" w:rsidR="00E92DFB" w:rsidRDefault="00E92DFB" w:rsidP="007A6ADC">
            <w:pPr>
              <w:jc w:val="center"/>
              <w:rPr>
                <w:lang w:val="en-US"/>
              </w:rPr>
            </w:pPr>
            <w:r>
              <w:rPr>
                <w:lang w:val="en-US"/>
              </w:rPr>
              <w:t># recording days</w:t>
            </w:r>
          </w:p>
          <w:p w14:paraId="14EF471F" w14:textId="77777777" w:rsidR="00E92DFB" w:rsidRDefault="00E92DFB" w:rsidP="007A6ADC">
            <w:pPr>
              <w:jc w:val="center"/>
              <w:rPr>
                <w:lang w:val="en-US"/>
              </w:rPr>
            </w:pPr>
            <w:r>
              <w:rPr>
                <w:lang w:val="en-US"/>
              </w:rPr>
              <w:t>used</w:t>
            </w:r>
          </w:p>
        </w:tc>
        <w:tc>
          <w:tcPr>
            <w:tcW w:w="1748" w:type="dxa"/>
          </w:tcPr>
          <w:p w14:paraId="18BEDFF4" w14:textId="045C1E76" w:rsidR="00E92DFB" w:rsidRDefault="00E92DFB" w:rsidP="007A6ADC">
            <w:pPr>
              <w:jc w:val="center"/>
              <w:rPr>
                <w:lang w:val="en-US"/>
              </w:rPr>
            </w:pPr>
            <w:r>
              <w:rPr>
                <w:lang w:val="en-US"/>
              </w:rPr>
              <w:t>Total time used (</w:t>
            </w:r>
            <w:r w:rsidR="00AE7959">
              <w:rPr>
                <w:lang w:val="en-US"/>
              </w:rPr>
              <w:t>hours</w:t>
            </w:r>
            <w:r>
              <w:rPr>
                <w:lang w:val="en-US"/>
              </w:rPr>
              <w:t>)</w:t>
            </w:r>
          </w:p>
        </w:tc>
      </w:tr>
      <w:tr w:rsidR="00E92DFB" w14:paraId="616DA134" w14:textId="6DA24551" w:rsidTr="0049269A">
        <w:tc>
          <w:tcPr>
            <w:tcW w:w="1413" w:type="dxa"/>
            <w:vAlign w:val="center"/>
          </w:tcPr>
          <w:p w14:paraId="12826A56" w14:textId="77777777" w:rsidR="00E92DFB" w:rsidRDefault="00E92DFB" w:rsidP="007A6ADC">
            <w:pPr>
              <w:jc w:val="center"/>
              <w:rPr>
                <w:lang w:val="en-US"/>
              </w:rPr>
            </w:pPr>
            <w:r>
              <w:rPr>
                <w:lang w:val="en-US"/>
              </w:rPr>
              <w:t>HM17</w:t>
            </w:r>
          </w:p>
        </w:tc>
        <w:tc>
          <w:tcPr>
            <w:tcW w:w="1276" w:type="dxa"/>
            <w:vAlign w:val="center"/>
          </w:tcPr>
          <w:p w14:paraId="303629F4" w14:textId="77777777" w:rsidR="00E92DFB" w:rsidRDefault="00E92DFB" w:rsidP="007A6ADC">
            <w:pPr>
              <w:jc w:val="center"/>
              <w:rPr>
                <w:lang w:val="en-US"/>
              </w:rPr>
            </w:pPr>
            <w:r>
              <w:rPr>
                <w:lang w:val="en-US"/>
              </w:rPr>
              <w:t>7</w:t>
            </w:r>
          </w:p>
        </w:tc>
        <w:tc>
          <w:tcPr>
            <w:tcW w:w="2553" w:type="dxa"/>
            <w:vAlign w:val="center"/>
          </w:tcPr>
          <w:p w14:paraId="28F43EC6" w14:textId="77777777" w:rsidR="00E92DFB" w:rsidRDefault="00E92DFB" w:rsidP="007A6ADC">
            <w:pPr>
              <w:jc w:val="center"/>
              <w:rPr>
                <w:lang w:val="en-US"/>
              </w:rPr>
            </w:pPr>
            <w:r>
              <w:rPr>
                <w:lang w:val="en-US"/>
              </w:rPr>
              <w:t>1/1 df ; 1/1 dm ;</w:t>
            </w:r>
          </w:p>
          <w:p w14:paraId="3D18F032" w14:textId="77777777" w:rsidR="00E92DFB" w:rsidRDefault="00E92DFB" w:rsidP="007A6ADC">
            <w:pPr>
              <w:jc w:val="center"/>
              <w:rPr>
                <w:lang w:val="en-US"/>
              </w:rPr>
            </w:pPr>
            <w:r>
              <w:rPr>
                <w:lang w:val="en-US"/>
              </w:rPr>
              <w:t>3/3 ye ; 2/2 sub</w:t>
            </w:r>
          </w:p>
        </w:tc>
        <w:tc>
          <w:tcPr>
            <w:tcW w:w="1748" w:type="dxa"/>
            <w:vAlign w:val="center"/>
          </w:tcPr>
          <w:p w14:paraId="00C385D6" w14:textId="77777777" w:rsidR="00E92DFB" w:rsidRDefault="00E92DFB" w:rsidP="007A6ADC">
            <w:pPr>
              <w:jc w:val="center"/>
              <w:rPr>
                <w:lang w:val="en-US"/>
              </w:rPr>
            </w:pPr>
            <w:r>
              <w:rPr>
                <w:lang w:val="en-US"/>
              </w:rPr>
              <w:t>06 Aug –</w:t>
            </w:r>
          </w:p>
          <w:p w14:paraId="67F203C9" w14:textId="38EC72AD" w:rsidR="00E92DFB" w:rsidRDefault="00E92DFB" w:rsidP="007A6ADC">
            <w:pPr>
              <w:jc w:val="center"/>
              <w:rPr>
                <w:lang w:val="en-US"/>
              </w:rPr>
            </w:pPr>
            <w:r>
              <w:rPr>
                <w:lang w:val="en-US"/>
              </w:rPr>
              <w:t>08 Sep 2017</w:t>
            </w:r>
          </w:p>
        </w:tc>
        <w:tc>
          <w:tcPr>
            <w:tcW w:w="1747" w:type="dxa"/>
          </w:tcPr>
          <w:p w14:paraId="1FCC56F5" w14:textId="77777777" w:rsidR="00E92DFB" w:rsidRDefault="00E92DFB" w:rsidP="007A6ADC">
            <w:pPr>
              <w:jc w:val="center"/>
              <w:rPr>
                <w:lang w:val="en-US"/>
              </w:rPr>
            </w:pPr>
            <w:r>
              <w:rPr>
                <w:lang w:val="en-US"/>
              </w:rPr>
              <w:t>13</w:t>
            </w:r>
          </w:p>
          <w:p w14:paraId="4A8813D5" w14:textId="0D40B103" w:rsidR="00E92DFB" w:rsidRDefault="00E92DFB" w:rsidP="007A6ADC">
            <w:pPr>
              <w:jc w:val="center"/>
              <w:rPr>
                <w:lang w:val="en-US"/>
              </w:rPr>
            </w:pPr>
            <w:r>
              <w:rPr>
                <w:lang w:val="en-US"/>
              </w:rPr>
              <w:t>(3 deployments)</w:t>
            </w:r>
          </w:p>
        </w:tc>
        <w:tc>
          <w:tcPr>
            <w:tcW w:w="1748" w:type="dxa"/>
          </w:tcPr>
          <w:p w14:paraId="054A1EAE" w14:textId="5883E674" w:rsidR="00E92DFB" w:rsidRDefault="00AE7959" w:rsidP="007A6ADC">
            <w:pPr>
              <w:jc w:val="center"/>
              <w:rPr>
                <w:lang w:val="en-US"/>
              </w:rPr>
            </w:pPr>
            <w:r>
              <w:rPr>
                <w:lang w:val="en-US"/>
              </w:rPr>
              <w:t>37.5</w:t>
            </w:r>
          </w:p>
        </w:tc>
      </w:tr>
      <w:tr w:rsidR="00E92DFB" w14:paraId="501E4222" w14:textId="07879C35" w:rsidTr="0049269A">
        <w:tc>
          <w:tcPr>
            <w:tcW w:w="1413" w:type="dxa"/>
            <w:vAlign w:val="center"/>
          </w:tcPr>
          <w:p w14:paraId="45CE2507" w14:textId="77777777" w:rsidR="00E92DFB" w:rsidRDefault="00E92DFB" w:rsidP="007A6ADC">
            <w:pPr>
              <w:jc w:val="center"/>
              <w:rPr>
                <w:lang w:val="en-US"/>
              </w:rPr>
            </w:pPr>
            <w:r>
              <w:rPr>
                <w:lang w:val="en-US"/>
              </w:rPr>
              <w:t>HM19</w:t>
            </w:r>
          </w:p>
        </w:tc>
        <w:tc>
          <w:tcPr>
            <w:tcW w:w="1276" w:type="dxa"/>
            <w:vAlign w:val="center"/>
          </w:tcPr>
          <w:p w14:paraId="106F4EEB" w14:textId="77777777" w:rsidR="00E92DFB" w:rsidRDefault="00E92DFB" w:rsidP="007A6ADC">
            <w:pPr>
              <w:jc w:val="center"/>
              <w:rPr>
                <w:lang w:val="en-US"/>
              </w:rPr>
            </w:pPr>
            <w:r>
              <w:rPr>
                <w:lang w:val="en-US"/>
              </w:rPr>
              <w:t>18</w:t>
            </w:r>
          </w:p>
        </w:tc>
        <w:tc>
          <w:tcPr>
            <w:tcW w:w="2553" w:type="dxa"/>
          </w:tcPr>
          <w:p w14:paraId="19334AE4" w14:textId="77777777" w:rsidR="00E92DFB" w:rsidRDefault="00E92DFB" w:rsidP="007A6ADC">
            <w:pPr>
              <w:jc w:val="center"/>
              <w:rPr>
                <w:lang w:val="en-US"/>
              </w:rPr>
            </w:pPr>
            <w:r>
              <w:rPr>
                <w:lang w:val="en-US"/>
              </w:rPr>
              <w:t>1/1 df ; 1/1 dm ;</w:t>
            </w:r>
          </w:p>
          <w:p w14:paraId="5FCCC52C" w14:textId="77777777" w:rsidR="00E92DFB" w:rsidRDefault="00E92DFB" w:rsidP="007A6ADC">
            <w:pPr>
              <w:jc w:val="center"/>
              <w:rPr>
                <w:lang w:val="en-US"/>
              </w:rPr>
            </w:pPr>
            <w:r>
              <w:rPr>
                <w:lang w:val="en-US"/>
              </w:rPr>
              <w:t>3/3 ad ; 4/4 ye ;</w:t>
            </w:r>
          </w:p>
          <w:p w14:paraId="4DB5199A" w14:textId="77777777" w:rsidR="00E92DFB" w:rsidRDefault="00E92DFB" w:rsidP="007A6ADC">
            <w:pPr>
              <w:jc w:val="center"/>
              <w:rPr>
                <w:lang w:val="en-US"/>
              </w:rPr>
            </w:pPr>
            <w:r>
              <w:rPr>
                <w:lang w:val="en-US"/>
              </w:rPr>
              <w:t xml:space="preserve">3/4 sub ; 0/5 </w:t>
            </w:r>
            <w:proofErr w:type="spellStart"/>
            <w:r>
              <w:rPr>
                <w:lang w:val="en-US"/>
              </w:rPr>
              <w:t>juv</w:t>
            </w:r>
            <w:proofErr w:type="spellEnd"/>
          </w:p>
        </w:tc>
        <w:tc>
          <w:tcPr>
            <w:tcW w:w="1748" w:type="dxa"/>
            <w:vAlign w:val="center"/>
          </w:tcPr>
          <w:p w14:paraId="37A40303" w14:textId="77777777" w:rsidR="00E92DFB" w:rsidRDefault="00E92DFB" w:rsidP="007A6ADC">
            <w:pPr>
              <w:jc w:val="center"/>
              <w:rPr>
                <w:lang w:val="en-US"/>
              </w:rPr>
            </w:pPr>
            <w:r>
              <w:rPr>
                <w:lang w:val="en-US"/>
              </w:rPr>
              <w:t>23 Jun –</w:t>
            </w:r>
          </w:p>
          <w:p w14:paraId="2A144A4E" w14:textId="3084236F" w:rsidR="00E92DFB" w:rsidRDefault="00E92DFB" w:rsidP="007A6ADC">
            <w:pPr>
              <w:jc w:val="center"/>
              <w:rPr>
                <w:lang w:val="en-US"/>
              </w:rPr>
            </w:pPr>
            <w:r>
              <w:rPr>
                <w:lang w:val="en-US"/>
              </w:rPr>
              <w:t>19 July 2019</w:t>
            </w:r>
          </w:p>
        </w:tc>
        <w:tc>
          <w:tcPr>
            <w:tcW w:w="1747" w:type="dxa"/>
          </w:tcPr>
          <w:p w14:paraId="116370E7" w14:textId="57FD80C4" w:rsidR="00E92DFB" w:rsidRDefault="00E92DFB" w:rsidP="007A6ADC">
            <w:pPr>
              <w:jc w:val="center"/>
              <w:rPr>
                <w:lang w:val="en-US"/>
              </w:rPr>
            </w:pPr>
            <w:r>
              <w:rPr>
                <w:lang w:val="en-US"/>
              </w:rPr>
              <w:t xml:space="preserve">12 </w:t>
            </w:r>
          </w:p>
          <w:p w14:paraId="67735F5C" w14:textId="4DE1F04F" w:rsidR="00E92DFB" w:rsidRDefault="00E92DFB" w:rsidP="007A6ADC">
            <w:pPr>
              <w:jc w:val="center"/>
              <w:rPr>
                <w:lang w:val="en-US"/>
              </w:rPr>
            </w:pPr>
            <w:r>
              <w:rPr>
                <w:lang w:val="en-US"/>
              </w:rPr>
              <w:t>(2 deployments)</w:t>
            </w:r>
          </w:p>
        </w:tc>
        <w:tc>
          <w:tcPr>
            <w:tcW w:w="1748" w:type="dxa"/>
          </w:tcPr>
          <w:p w14:paraId="78804A0F" w14:textId="49E17F62" w:rsidR="00E92DFB" w:rsidRDefault="00AE7959" w:rsidP="007A6ADC">
            <w:pPr>
              <w:jc w:val="center"/>
              <w:rPr>
                <w:lang w:val="en-US"/>
              </w:rPr>
            </w:pPr>
            <w:r>
              <w:rPr>
                <w:lang w:val="en-US"/>
              </w:rPr>
              <w:t>31.7</w:t>
            </w:r>
          </w:p>
        </w:tc>
      </w:tr>
      <w:tr w:rsidR="00E92DFB" w14:paraId="1B0213D1" w14:textId="6CA6131D" w:rsidTr="0049269A">
        <w:tc>
          <w:tcPr>
            <w:tcW w:w="1413" w:type="dxa"/>
            <w:vAlign w:val="center"/>
          </w:tcPr>
          <w:p w14:paraId="33DBF9E7" w14:textId="77777777" w:rsidR="00E92DFB" w:rsidRDefault="00E92DFB" w:rsidP="007A6ADC">
            <w:pPr>
              <w:jc w:val="center"/>
              <w:rPr>
                <w:lang w:val="en-US"/>
              </w:rPr>
            </w:pPr>
            <w:r>
              <w:rPr>
                <w:lang w:val="en-US"/>
              </w:rPr>
              <w:t>L19</w:t>
            </w:r>
          </w:p>
        </w:tc>
        <w:tc>
          <w:tcPr>
            <w:tcW w:w="1276" w:type="dxa"/>
            <w:vAlign w:val="center"/>
          </w:tcPr>
          <w:p w14:paraId="190EEDCF" w14:textId="77777777" w:rsidR="00E92DFB" w:rsidRDefault="00E92DFB" w:rsidP="007A6ADC">
            <w:pPr>
              <w:jc w:val="center"/>
              <w:rPr>
                <w:lang w:val="en-US"/>
              </w:rPr>
            </w:pPr>
            <w:r>
              <w:rPr>
                <w:lang w:val="en-US"/>
              </w:rPr>
              <w:t>19</w:t>
            </w:r>
          </w:p>
        </w:tc>
        <w:tc>
          <w:tcPr>
            <w:tcW w:w="2553" w:type="dxa"/>
          </w:tcPr>
          <w:p w14:paraId="6CC5DE56" w14:textId="77777777" w:rsidR="00E92DFB" w:rsidRDefault="00E92DFB" w:rsidP="007A6ADC">
            <w:pPr>
              <w:jc w:val="center"/>
              <w:rPr>
                <w:lang w:val="en-US"/>
              </w:rPr>
            </w:pPr>
            <w:r>
              <w:rPr>
                <w:lang w:val="en-US"/>
              </w:rPr>
              <w:t>1/1 df ; 1/1 dm ;</w:t>
            </w:r>
          </w:p>
          <w:p w14:paraId="7DEF75A9" w14:textId="77777777" w:rsidR="00E92DFB" w:rsidRDefault="00E92DFB" w:rsidP="007A6ADC">
            <w:pPr>
              <w:jc w:val="center"/>
              <w:rPr>
                <w:lang w:val="en-US"/>
              </w:rPr>
            </w:pPr>
            <w:r>
              <w:rPr>
                <w:lang w:val="en-US"/>
              </w:rPr>
              <w:t>2/2 ad ; 4/4 ye ;</w:t>
            </w:r>
          </w:p>
          <w:p w14:paraId="6681CE4D" w14:textId="77777777" w:rsidR="00E92DFB" w:rsidRDefault="00E92DFB" w:rsidP="007A6ADC">
            <w:pPr>
              <w:jc w:val="center"/>
              <w:rPr>
                <w:lang w:val="en-US"/>
              </w:rPr>
            </w:pPr>
            <w:r>
              <w:rPr>
                <w:lang w:val="en-US"/>
              </w:rPr>
              <w:t xml:space="preserve">5/5 sub ; 0/6 </w:t>
            </w:r>
            <w:proofErr w:type="spellStart"/>
            <w:r>
              <w:rPr>
                <w:lang w:val="en-US"/>
              </w:rPr>
              <w:t>juv</w:t>
            </w:r>
            <w:proofErr w:type="spellEnd"/>
          </w:p>
        </w:tc>
        <w:tc>
          <w:tcPr>
            <w:tcW w:w="1748" w:type="dxa"/>
            <w:vAlign w:val="center"/>
          </w:tcPr>
          <w:p w14:paraId="1CD44E32" w14:textId="77777777" w:rsidR="00E92DFB" w:rsidRDefault="00E92DFB" w:rsidP="007A6ADC">
            <w:pPr>
              <w:jc w:val="center"/>
              <w:rPr>
                <w:lang w:val="en-US"/>
              </w:rPr>
            </w:pPr>
            <w:r>
              <w:rPr>
                <w:lang w:val="en-US"/>
              </w:rPr>
              <w:t>05 Aug –</w:t>
            </w:r>
          </w:p>
          <w:p w14:paraId="17C88F0F" w14:textId="14890E2F" w:rsidR="00E92DFB" w:rsidRDefault="00E92DFB" w:rsidP="007A6ADC">
            <w:pPr>
              <w:jc w:val="center"/>
              <w:rPr>
                <w:lang w:val="en-US"/>
              </w:rPr>
            </w:pPr>
            <w:r>
              <w:rPr>
                <w:lang w:val="en-US"/>
              </w:rPr>
              <w:t>12 Aug 2019</w:t>
            </w:r>
          </w:p>
        </w:tc>
        <w:tc>
          <w:tcPr>
            <w:tcW w:w="1747" w:type="dxa"/>
          </w:tcPr>
          <w:p w14:paraId="5BCB3BE7" w14:textId="77777777" w:rsidR="00E92DFB" w:rsidRDefault="00E92DFB" w:rsidP="007A6ADC">
            <w:pPr>
              <w:jc w:val="center"/>
              <w:rPr>
                <w:lang w:val="en-US"/>
              </w:rPr>
            </w:pPr>
            <w:r>
              <w:rPr>
                <w:lang w:val="en-US"/>
              </w:rPr>
              <w:t>8</w:t>
            </w:r>
          </w:p>
          <w:p w14:paraId="04250373" w14:textId="7ADEE351" w:rsidR="00E92DFB" w:rsidRDefault="00E92DFB" w:rsidP="007A6ADC">
            <w:pPr>
              <w:jc w:val="center"/>
              <w:rPr>
                <w:lang w:val="en-US"/>
              </w:rPr>
            </w:pPr>
            <w:r>
              <w:rPr>
                <w:lang w:val="en-US"/>
              </w:rPr>
              <w:t>(1 deployment)</w:t>
            </w:r>
          </w:p>
        </w:tc>
        <w:tc>
          <w:tcPr>
            <w:tcW w:w="1748" w:type="dxa"/>
          </w:tcPr>
          <w:p w14:paraId="3A382E81" w14:textId="6BBA345E" w:rsidR="00E92DFB" w:rsidRDefault="00AE7959" w:rsidP="007A6ADC">
            <w:pPr>
              <w:jc w:val="center"/>
              <w:rPr>
                <w:lang w:val="en-US"/>
              </w:rPr>
            </w:pPr>
            <w:r>
              <w:rPr>
                <w:lang w:val="en-US"/>
              </w:rPr>
              <w:t>18.5</w:t>
            </w:r>
          </w:p>
        </w:tc>
      </w:tr>
      <w:tr w:rsidR="00E92DFB" w14:paraId="29CE869C" w14:textId="185CE528" w:rsidTr="0049269A">
        <w:tc>
          <w:tcPr>
            <w:tcW w:w="1413" w:type="dxa"/>
            <w:vAlign w:val="center"/>
          </w:tcPr>
          <w:p w14:paraId="39BF05E1" w14:textId="77777777" w:rsidR="00E92DFB" w:rsidRDefault="00E92DFB" w:rsidP="007A6ADC">
            <w:pPr>
              <w:jc w:val="center"/>
              <w:rPr>
                <w:lang w:val="en-US"/>
              </w:rPr>
            </w:pPr>
            <w:r>
              <w:rPr>
                <w:lang w:val="en-US"/>
              </w:rPr>
              <w:t>ZU21</w:t>
            </w:r>
          </w:p>
        </w:tc>
        <w:tc>
          <w:tcPr>
            <w:tcW w:w="1276" w:type="dxa"/>
            <w:vAlign w:val="center"/>
          </w:tcPr>
          <w:p w14:paraId="7051511E" w14:textId="77777777" w:rsidR="00E92DFB" w:rsidRDefault="00E92DFB" w:rsidP="007A6ADC">
            <w:pPr>
              <w:jc w:val="center"/>
              <w:rPr>
                <w:lang w:val="en-US"/>
              </w:rPr>
            </w:pPr>
            <w:r>
              <w:rPr>
                <w:lang w:val="en-US"/>
              </w:rPr>
              <w:t>13</w:t>
            </w:r>
          </w:p>
        </w:tc>
        <w:tc>
          <w:tcPr>
            <w:tcW w:w="2553" w:type="dxa"/>
          </w:tcPr>
          <w:p w14:paraId="7AA1D791" w14:textId="77777777" w:rsidR="00E92DFB" w:rsidRDefault="00E92DFB" w:rsidP="007A6ADC">
            <w:pPr>
              <w:jc w:val="center"/>
              <w:rPr>
                <w:lang w:val="en-US"/>
              </w:rPr>
            </w:pPr>
            <w:r>
              <w:rPr>
                <w:lang w:val="en-US"/>
              </w:rPr>
              <w:t>1/1 df ; 1/1 dm ;</w:t>
            </w:r>
          </w:p>
          <w:p w14:paraId="2DD7D6A1" w14:textId="77777777" w:rsidR="00E92DFB" w:rsidRDefault="00E92DFB" w:rsidP="007A6ADC">
            <w:pPr>
              <w:jc w:val="center"/>
              <w:rPr>
                <w:lang w:val="en-US"/>
              </w:rPr>
            </w:pPr>
            <w:r>
              <w:rPr>
                <w:lang w:val="en-US"/>
              </w:rPr>
              <w:t>0/1 ad ; 6/7 ye ;</w:t>
            </w:r>
          </w:p>
          <w:p w14:paraId="4C51A931" w14:textId="77777777" w:rsidR="00E92DFB" w:rsidRDefault="00E92DFB" w:rsidP="007A6ADC">
            <w:pPr>
              <w:jc w:val="center"/>
              <w:rPr>
                <w:lang w:val="en-US"/>
              </w:rPr>
            </w:pPr>
            <w:r>
              <w:rPr>
                <w:lang w:val="en-US"/>
              </w:rPr>
              <w:t xml:space="preserve">0/3 </w:t>
            </w:r>
            <w:proofErr w:type="spellStart"/>
            <w:r>
              <w:rPr>
                <w:lang w:val="en-US"/>
              </w:rPr>
              <w:t>juv</w:t>
            </w:r>
            <w:proofErr w:type="spellEnd"/>
          </w:p>
        </w:tc>
        <w:tc>
          <w:tcPr>
            <w:tcW w:w="1748" w:type="dxa"/>
            <w:vAlign w:val="center"/>
          </w:tcPr>
          <w:p w14:paraId="73D49A4F" w14:textId="77777777" w:rsidR="00E92DFB" w:rsidRDefault="00E92DFB" w:rsidP="007A6ADC">
            <w:pPr>
              <w:jc w:val="center"/>
              <w:rPr>
                <w:lang w:val="en-US"/>
              </w:rPr>
            </w:pPr>
            <w:r>
              <w:rPr>
                <w:lang w:val="en-US"/>
              </w:rPr>
              <w:t>16 May –</w:t>
            </w:r>
          </w:p>
          <w:p w14:paraId="3E30BCEA" w14:textId="48A59A71" w:rsidR="00E92DFB" w:rsidRPr="003575D4" w:rsidRDefault="00E92DFB" w:rsidP="007A6ADC">
            <w:pPr>
              <w:jc w:val="center"/>
              <w:rPr>
                <w:lang w:val="en-US"/>
              </w:rPr>
            </w:pPr>
            <w:r>
              <w:rPr>
                <w:lang w:val="en-US"/>
              </w:rPr>
              <w:t>24 May 2021</w:t>
            </w:r>
          </w:p>
        </w:tc>
        <w:tc>
          <w:tcPr>
            <w:tcW w:w="1747" w:type="dxa"/>
          </w:tcPr>
          <w:p w14:paraId="1B37C202" w14:textId="77777777" w:rsidR="00E92DFB" w:rsidRDefault="00E92DFB" w:rsidP="007A6ADC">
            <w:pPr>
              <w:jc w:val="center"/>
              <w:rPr>
                <w:lang w:val="en-US"/>
              </w:rPr>
            </w:pPr>
            <w:r>
              <w:rPr>
                <w:lang w:val="en-US"/>
              </w:rPr>
              <w:t>8</w:t>
            </w:r>
          </w:p>
          <w:p w14:paraId="6ECC2C5B" w14:textId="53C39D66" w:rsidR="00E92DFB" w:rsidRDefault="00E92DFB" w:rsidP="007A6ADC">
            <w:pPr>
              <w:jc w:val="center"/>
              <w:rPr>
                <w:lang w:val="en-US"/>
              </w:rPr>
            </w:pPr>
            <w:r>
              <w:rPr>
                <w:lang w:val="en-US"/>
              </w:rPr>
              <w:t>(1 deployment)</w:t>
            </w:r>
          </w:p>
        </w:tc>
        <w:tc>
          <w:tcPr>
            <w:tcW w:w="1748" w:type="dxa"/>
          </w:tcPr>
          <w:p w14:paraId="3ECFDE49" w14:textId="365F1530" w:rsidR="00E92DFB" w:rsidRDefault="00AE7959" w:rsidP="007A6ADC">
            <w:pPr>
              <w:jc w:val="center"/>
              <w:rPr>
                <w:lang w:val="en-US"/>
              </w:rPr>
            </w:pPr>
            <w:r>
              <w:rPr>
                <w:lang w:val="en-US"/>
              </w:rPr>
              <w:t>17.6</w:t>
            </w:r>
          </w:p>
        </w:tc>
      </w:tr>
      <w:tr w:rsidR="00E92DFB" w14:paraId="623101BC" w14:textId="478F7D8C" w:rsidTr="0049269A">
        <w:tc>
          <w:tcPr>
            <w:tcW w:w="1413" w:type="dxa"/>
            <w:vAlign w:val="center"/>
          </w:tcPr>
          <w:p w14:paraId="730EE9B5" w14:textId="77777777" w:rsidR="00E92DFB" w:rsidRDefault="00E92DFB" w:rsidP="007A6ADC">
            <w:pPr>
              <w:jc w:val="center"/>
              <w:rPr>
                <w:lang w:val="en-US"/>
              </w:rPr>
            </w:pPr>
            <w:r>
              <w:rPr>
                <w:lang w:val="en-US"/>
              </w:rPr>
              <w:t>NQ21</w:t>
            </w:r>
          </w:p>
        </w:tc>
        <w:tc>
          <w:tcPr>
            <w:tcW w:w="1276" w:type="dxa"/>
            <w:vAlign w:val="center"/>
          </w:tcPr>
          <w:p w14:paraId="1E28B932" w14:textId="77777777" w:rsidR="00E92DFB" w:rsidRDefault="00E92DFB" w:rsidP="007A6ADC">
            <w:pPr>
              <w:jc w:val="center"/>
              <w:rPr>
                <w:lang w:val="en-US"/>
              </w:rPr>
            </w:pPr>
            <w:r>
              <w:rPr>
                <w:lang w:val="en-US"/>
              </w:rPr>
              <w:t>11</w:t>
            </w:r>
          </w:p>
        </w:tc>
        <w:tc>
          <w:tcPr>
            <w:tcW w:w="2553" w:type="dxa"/>
          </w:tcPr>
          <w:p w14:paraId="1B557122" w14:textId="3E640ABB" w:rsidR="00E92DFB" w:rsidRDefault="00E92DFB" w:rsidP="00E92DFB">
            <w:pPr>
              <w:tabs>
                <w:tab w:val="left" w:pos="1008"/>
                <w:tab w:val="center" w:pos="1551"/>
              </w:tabs>
              <w:jc w:val="center"/>
              <w:rPr>
                <w:lang w:val="en-US"/>
              </w:rPr>
            </w:pPr>
            <w:r>
              <w:rPr>
                <w:lang w:val="en-US"/>
              </w:rPr>
              <w:t>1/1 df ; 1/1 dm ;</w:t>
            </w:r>
          </w:p>
          <w:p w14:paraId="37E1E125" w14:textId="77777777" w:rsidR="00E92DFB" w:rsidRDefault="00E92DFB" w:rsidP="007A6ADC">
            <w:pPr>
              <w:jc w:val="center"/>
              <w:rPr>
                <w:lang w:val="en-US"/>
              </w:rPr>
            </w:pPr>
            <w:r>
              <w:rPr>
                <w:lang w:val="en-US"/>
              </w:rPr>
              <w:t xml:space="preserve">6/6 ye ; 0/3 </w:t>
            </w:r>
            <w:proofErr w:type="spellStart"/>
            <w:r>
              <w:rPr>
                <w:lang w:val="en-US"/>
              </w:rPr>
              <w:t>juv</w:t>
            </w:r>
            <w:proofErr w:type="spellEnd"/>
          </w:p>
        </w:tc>
        <w:tc>
          <w:tcPr>
            <w:tcW w:w="1748" w:type="dxa"/>
            <w:vAlign w:val="center"/>
          </w:tcPr>
          <w:p w14:paraId="6F872054" w14:textId="77777777" w:rsidR="00E92DFB" w:rsidRDefault="00E92DFB" w:rsidP="007A6ADC">
            <w:pPr>
              <w:jc w:val="center"/>
              <w:rPr>
                <w:lang w:val="en-US"/>
              </w:rPr>
            </w:pPr>
            <w:r>
              <w:rPr>
                <w:lang w:val="en-US"/>
              </w:rPr>
              <w:t>11 Aug –</w:t>
            </w:r>
          </w:p>
          <w:p w14:paraId="2DF03931" w14:textId="1E50BC26" w:rsidR="00E92DFB" w:rsidRDefault="00E92DFB" w:rsidP="007A6ADC">
            <w:pPr>
              <w:jc w:val="center"/>
              <w:rPr>
                <w:lang w:val="en-US"/>
              </w:rPr>
            </w:pPr>
            <w:r>
              <w:rPr>
                <w:lang w:val="en-US"/>
              </w:rPr>
              <w:t>17 Aug 2021</w:t>
            </w:r>
          </w:p>
        </w:tc>
        <w:tc>
          <w:tcPr>
            <w:tcW w:w="1747" w:type="dxa"/>
          </w:tcPr>
          <w:p w14:paraId="58518EB9" w14:textId="77777777" w:rsidR="00E92DFB" w:rsidRDefault="00E92DFB" w:rsidP="007A6ADC">
            <w:pPr>
              <w:jc w:val="center"/>
              <w:rPr>
                <w:lang w:val="en-US"/>
              </w:rPr>
            </w:pPr>
            <w:r>
              <w:rPr>
                <w:lang w:val="en-US"/>
              </w:rPr>
              <w:t>5</w:t>
            </w:r>
          </w:p>
          <w:p w14:paraId="73CEDE3F" w14:textId="57E2A99A" w:rsidR="00E92DFB" w:rsidRDefault="00E92DFB" w:rsidP="007A6ADC">
            <w:pPr>
              <w:jc w:val="center"/>
              <w:rPr>
                <w:lang w:val="en-US"/>
              </w:rPr>
            </w:pPr>
            <w:r>
              <w:rPr>
                <w:lang w:val="en-US"/>
              </w:rPr>
              <w:t>(1 deployment)</w:t>
            </w:r>
          </w:p>
        </w:tc>
        <w:tc>
          <w:tcPr>
            <w:tcW w:w="1748" w:type="dxa"/>
          </w:tcPr>
          <w:p w14:paraId="66D03455" w14:textId="2D4B8630" w:rsidR="00E92DFB" w:rsidRDefault="00AE7959" w:rsidP="007A6ADC">
            <w:pPr>
              <w:jc w:val="center"/>
              <w:rPr>
                <w:lang w:val="en-US"/>
              </w:rPr>
            </w:pPr>
            <w:r>
              <w:rPr>
                <w:lang w:val="en-US"/>
              </w:rPr>
              <w:t>9.5</w:t>
            </w:r>
          </w:p>
        </w:tc>
      </w:tr>
    </w:tbl>
    <w:p w14:paraId="734A54F1" w14:textId="77777777" w:rsidR="00B3516D" w:rsidRDefault="00B3516D" w:rsidP="0049269A">
      <w:pPr>
        <w:spacing w:before="120" w:line="240" w:lineRule="auto"/>
        <w:jc w:val="both"/>
        <w:rPr>
          <w:rFonts w:ascii="Arial" w:hAnsi="Arial" w:cs="Arial"/>
          <w:sz w:val="16"/>
          <w:lang w:val="en-US"/>
        </w:rPr>
      </w:pPr>
    </w:p>
    <w:p w14:paraId="088728C7" w14:textId="71744EEA" w:rsidR="00855A15" w:rsidRPr="00B3516D" w:rsidRDefault="006D4730" w:rsidP="00B3516D">
      <w:pPr>
        <w:spacing w:before="120" w:line="240" w:lineRule="auto"/>
        <w:ind w:left="-454" w:right="-454"/>
        <w:jc w:val="both"/>
        <w:rPr>
          <w:rFonts w:ascii="Arial" w:hAnsi="Arial" w:cs="Arial"/>
          <w:sz w:val="16"/>
          <w:lang w:val="en-US"/>
        </w:rPr>
      </w:pPr>
      <w:r w:rsidRPr="007320E1">
        <w:rPr>
          <w:rFonts w:ascii="Arial" w:hAnsi="Arial" w:cs="Arial"/>
          <w:sz w:val="16"/>
          <w:lang w:val="en-US"/>
        </w:rPr>
        <w:t>Table S2. Information on all individuals composing the five recorded groups, with each line representing one individual.</w:t>
      </w:r>
      <w:r w:rsidR="00B3516D">
        <w:rPr>
          <w:rFonts w:ascii="Arial" w:hAnsi="Arial" w:cs="Arial"/>
          <w:sz w:val="16"/>
          <w:lang w:val="en-US"/>
        </w:rPr>
        <w:t xml:space="preserve"> (P) next to an individual’s name indicate that this individual was pregnant for at least part of the data collection.</w:t>
      </w:r>
      <w:r w:rsidRPr="007320E1">
        <w:rPr>
          <w:rFonts w:ascii="Arial" w:hAnsi="Arial" w:cs="Arial"/>
          <w:sz w:val="16"/>
          <w:lang w:val="en-US"/>
        </w:rPr>
        <w:t xml:space="preserve"> DOB = Date Of Birth.</w:t>
      </w:r>
      <w:r>
        <w:rPr>
          <w:rFonts w:ascii="Arial" w:hAnsi="Arial" w:cs="Arial"/>
          <w:sz w:val="16"/>
          <w:lang w:val="en-US"/>
        </w:rPr>
        <w:t xml:space="preserve"> ‘</w:t>
      </w:r>
      <w:r w:rsidRPr="00763ED4">
        <w:rPr>
          <w:rFonts w:ascii="Arial" w:hAnsi="Arial" w:cs="Arial"/>
          <w:i/>
          <w:sz w:val="16"/>
          <w:lang w:val="en-US"/>
        </w:rPr>
        <w:t>Tenure</w:t>
      </w:r>
      <w:r>
        <w:rPr>
          <w:rFonts w:ascii="Arial" w:hAnsi="Arial" w:cs="Arial"/>
          <w:sz w:val="16"/>
          <w:lang w:val="en-US"/>
        </w:rPr>
        <w:t>’ indicates the dates at which dominance was established (only for dominant individuals). ‘</w:t>
      </w:r>
      <w:r w:rsidRPr="00763ED4">
        <w:rPr>
          <w:rFonts w:ascii="Arial" w:hAnsi="Arial" w:cs="Arial"/>
          <w:i/>
          <w:sz w:val="16"/>
          <w:lang w:val="en-US"/>
        </w:rPr>
        <w:t>Natal’</w:t>
      </w:r>
      <w:r>
        <w:rPr>
          <w:rFonts w:ascii="Arial" w:hAnsi="Arial" w:cs="Arial"/>
          <w:sz w:val="16"/>
          <w:lang w:val="en-US"/>
        </w:rPr>
        <w:t xml:space="preserve"> indicates whether or not the individual was born in the group it was recorded in.</w:t>
      </w:r>
      <w:r w:rsidRPr="007320E1">
        <w:rPr>
          <w:rFonts w:ascii="Arial" w:hAnsi="Arial" w:cs="Arial"/>
          <w:sz w:val="16"/>
          <w:lang w:val="en-US"/>
        </w:rPr>
        <w:t xml:space="preserve"> ‘</w:t>
      </w:r>
      <w:r w:rsidRPr="007320E1">
        <w:rPr>
          <w:rFonts w:ascii="Arial" w:hAnsi="Arial" w:cs="Arial"/>
          <w:i/>
          <w:sz w:val="16"/>
          <w:lang w:val="en-US"/>
        </w:rPr>
        <w:t>Recording type’</w:t>
      </w:r>
      <w:r w:rsidRPr="007320E1">
        <w:rPr>
          <w:rFonts w:ascii="Arial" w:hAnsi="Arial" w:cs="Arial"/>
          <w:sz w:val="16"/>
          <w:lang w:val="en-US"/>
        </w:rPr>
        <w:t xml:space="preserve"> indicates how movement data was collected: </w:t>
      </w:r>
      <w:r w:rsidRPr="007320E1">
        <w:rPr>
          <w:rFonts w:ascii="Arial" w:hAnsi="Arial" w:cs="Arial"/>
          <w:i/>
          <w:sz w:val="16"/>
          <w:lang w:val="en-US"/>
        </w:rPr>
        <w:t>collar</w:t>
      </w:r>
      <w:r w:rsidRPr="007320E1">
        <w:rPr>
          <w:rFonts w:ascii="Arial" w:hAnsi="Arial" w:cs="Arial"/>
          <w:sz w:val="16"/>
          <w:lang w:val="en-US"/>
        </w:rPr>
        <w:t xml:space="preserve"> = using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tags mounted on a collar ; </w:t>
      </w:r>
      <w:r w:rsidRPr="007320E1">
        <w:rPr>
          <w:rFonts w:ascii="Arial" w:hAnsi="Arial" w:cs="Arial"/>
          <w:i/>
          <w:sz w:val="16"/>
          <w:lang w:val="en-US"/>
        </w:rPr>
        <w:t>focal</w:t>
      </w:r>
      <w:r w:rsidRPr="007320E1">
        <w:rPr>
          <w:rFonts w:ascii="Arial" w:hAnsi="Arial" w:cs="Arial"/>
          <w:sz w:val="16"/>
          <w:lang w:val="en-US"/>
        </w:rPr>
        <w:t xml:space="preserve"> = following the individual with a </w:t>
      </w:r>
      <w:proofErr w:type="spellStart"/>
      <w:r w:rsidRPr="007320E1">
        <w:rPr>
          <w:rFonts w:ascii="Arial" w:hAnsi="Arial" w:cs="Arial"/>
          <w:sz w:val="16"/>
          <w:lang w:val="en-US"/>
        </w:rPr>
        <w:t>gps</w:t>
      </w:r>
      <w:proofErr w:type="spellEnd"/>
      <w:r w:rsidRPr="007320E1">
        <w:rPr>
          <w:rFonts w:ascii="Arial" w:hAnsi="Arial" w:cs="Arial"/>
          <w:sz w:val="16"/>
          <w:lang w:val="en-US"/>
        </w:rPr>
        <w:t xml:space="preserve"> unit strapped to a pole ; </w:t>
      </w:r>
      <w:r w:rsidRPr="007320E1">
        <w:rPr>
          <w:rFonts w:ascii="Arial" w:hAnsi="Arial" w:cs="Arial"/>
          <w:i/>
          <w:sz w:val="16"/>
          <w:lang w:val="en-US"/>
        </w:rPr>
        <w:t>none</w:t>
      </w:r>
      <w:r w:rsidRPr="007320E1">
        <w:rPr>
          <w:rFonts w:ascii="Arial" w:hAnsi="Arial" w:cs="Arial"/>
          <w:sz w:val="16"/>
          <w:lang w:val="en-US"/>
        </w:rPr>
        <w:t xml:space="preserve"> = this individual could not be recorded. </w:t>
      </w:r>
      <w:r w:rsidRPr="007320E1">
        <w:rPr>
          <w:rFonts w:ascii="Arial" w:hAnsi="Arial" w:cs="Arial"/>
          <w:i/>
          <w:sz w:val="16"/>
          <w:lang w:val="en-US"/>
        </w:rPr>
        <w:t>‘# record days’</w:t>
      </w:r>
      <w:r w:rsidRPr="007320E1">
        <w:rPr>
          <w:rFonts w:ascii="Arial" w:hAnsi="Arial" w:cs="Arial"/>
          <w:sz w:val="16"/>
          <w:lang w:val="en-US"/>
        </w:rPr>
        <w:t xml:space="preserve"> indicates the number of days this individual was recorded out of all the days used in the analysis. </w:t>
      </w:r>
      <w:r w:rsidRPr="007320E1">
        <w:rPr>
          <w:rFonts w:ascii="Arial" w:hAnsi="Arial" w:cs="Arial"/>
          <w:i/>
          <w:sz w:val="16"/>
          <w:lang w:val="en-US"/>
        </w:rPr>
        <w:t>‘# absent days</w:t>
      </w:r>
      <w:r w:rsidRPr="007320E1">
        <w:rPr>
          <w:rFonts w:ascii="Arial" w:hAnsi="Arial" w:cs="Arial"/>
          <w:sz w:val="16"/>
          <w:lang w:val="en-US"/>
        </w:rPr>
        <w:t>’ indicates the number of days this individual was absent from the group, out of all the days used in the an</w:t>
      </w:r>
      <w:r>
        <w:rPr>
          <w:rFonts w:ascii="Arial" w:hAnsi="Arial" w:cs="Arial"/>
          <w:sz w:val="16"/>
          <w:lang w:val="en-US"/>
        </w:rPr>
        <w:t>a</w:t>
      </w:r>
      <w:r w:rsidRPr="007320E1">
        <w:rPr>
          <w:rFonts w:ascii="Arial" w:hAnsi="Arial" w:cs="Arial"/>
          <w:sz w:val="16"/>
          <w:lang w:val="en-US"/>
        </w:rPr>
        <w:t xml:space="preserve">lysis, with the reason in parentheses: </w:t>
      </w:r>
      <w:r w:rsidRPr="007320E1">
        <w:rPr>
          <w:rFonts w:ascii="Arial" w:hAnsi="Arial" w:cs="Arial"/>
          <w:i/>
          <w:sz w:val="16"/>
          <w:lang w:val="en-US"/>
        </w:rPr>
        <w:t>BS</w:t>
      </w:r>
      <w:r w:rsidRPr="007320E1">
        <w:rPr>
          <w:rFonts w:ascii="Arial" w:hAnsi="Arial" w:cs="Arial"/>
          <w:sz w:val="16"/>
          <w:lang w:val="en-US"/>
        </w:rPr>
        <w:t xml:space="preserve"> = baby-sitting at the communal burrow ; </w:t>
      </w:r>
      <w:r w:rsidRPr="007320E1">
        <w:rPr>
          <w:rFonts w:ascii="Arial" w:hAnsi="Arial" w:cs="Arial"/>
          <w:i/>
          <w:sz w:val="16"/>
          <w:lang w:val="en-US"/>
        </w:rPr>
        <w:t>EV</w:t>
      </w:r>
      <w:r w:rsidRPr="007320E1">
        <w:rPr>
          <w:rFonts w:ascii="Arial" w:hAnsi="Arial" w:cs="Arial"/>
          <w:sz w:val="16"/>
          <w:lang w:val="en-US"/>
        </w:rPr>
        <w:t xml:space="preserve"> = evicted from the group ; </w:t>
      </w:r>
      <w:r w:rsidRPr="007320E1">
        <w:rPr>
          <w:rFonts w:ascii="Arial" w:hAnsi="Arial" w:cs="Arial"/>
          <w:i/>
          <w:sz w:val="16"/>
          <w:lang w:val="en-US"/>
        </w:rPr>
        <w:t>ROV</w:t>
      </w:r>
      <w:r w:rsidRPr="007320E1">
        <w:rPr>
          <w:rFonts w:ascii="Arial" w:hAnsi="Arial" w:cs="Arial"/>
          <w:sz w:val="16"/>
          <w:lang w:val="en-US"/>
        </w:rPr>
        <w:t xml:space="preserve"> = roving.</w:t>
      </w:r>
      <w:r>
        <w:rPr>
          <w:rFonts w:ascii="Arial" w:hAnsi="Arial" w:cs="Arial"/>
          <w:sz w:val="16"/>
          <w:lang w:val="en-US"/>
        </w:rPr>
        <w:t xml:space="preserve"> A given individual was thus recorded on every used day if the numbers in the last two columns add up to the number of recording days used for its group as shown in table S1.</w:t>
      </w:r>
    </w:p>
    <w:tbl>
      <w:tblPr>
        <w:tblStyle w:val="TableGrid"/>
        <w:tblW w:w="11373" w:type="dxa"/>
        <w:tblInd w:w="-463" w:type="dxa"/>
        <w:tblLook w:val="04A0" w:firstRow="1" w:lastRow="0" w:firstColumn="1" w:lastColumn="0" w:noHBand="0" w:noVBand="1"/>
      </w:tblPr>
      <w:tblGrid>
        <w:gridCol w:w="915"/>
        <w:gridCol w:w="1499"/>
        <w:gridCol w:w="1021"/>
        <w:gridCol w:w="1132"/>
        <w:gridCol w:w="517"/>
        <w:gridCol w:w="1191"/>
        <w:gridCol w:w="1134"/>
        <w:gridCol w:w="709"/>
        <w:gridCol w:w="1274"/>
        <w:gridCol w:w="990"/>
        <w:gridCol w:w="991"/>
      </w:tblGrid>
      <w:tr w:rsidR="00405AD0" w:rsidRPr="00927D4D" w14:paraId="7776CDDF" w14:textId="77777777" w:rsidTr="0049269A">
        <w:trPr>
          <w:trHeight w:val="252"/>
        </w:trPr>
        <w:tc>
          <w:tcPr>
            <w:tcW w:w="915" w:type="dxa"/>
            <w:vAlign w:val="center"/>
          </w:tcPr>
          <w:p w14:paraId="438DC93A" w14:textId="1458BE05"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Group</w:t>
            </w:r>
          </w:p>
        </w:tc>
        <w:tc>
          <w:tcPr>
            <w:tcW w:w="1499" w:type="dxa"/>
            <w:vAlign w:val="center"/>
            <w:hideMark/>
          </w:tcPr>
          <w:p w14:paraId="7650C0C7" w14:textId="5B544844"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N</w:t>
            </w:r>
            <w:r w:rsidRPr="00927D4D">
              <w:rPr>
                <w:rFonts w:asciiTheme="majorHAnsi" w:eastAsia="Times New Roman" w:hAnsiTheme="majorHAnsi" w:cstheme="majorHAnsi"/>
                <w:b/>
                <w:szCs w:val="20"/>
              </w:rPr>
              <w:t>ame</w:t>
            </w:r>
          </w:p>
        </w:tc>
        <w:tc>
          <w:tcPr>
            <w:tcW w:w="1021" w:type="dxa"/>
            <w:vAlign w:val="center"/>
          </w:tcPr>
          <w:p w14:paraId="53FB6961" w14:textId="03B59728"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C</w:t>
            </w:r>
            <w:r w:rsidRPr="00927D4D">
              <w:rPr>
                <w:rFonts w:asciiTheme="majorHAnsi" w:eastAsia="Times New Roman" w:hAnsiTheme="majorHAnsi" w:cstheme="majorHAnsi"/>
                <w:b/>
                <w:szCs w:val="20"/>
              </w:rPr>
              <w:t>ode</w:t>
            </w:r>
          </w:p>
        </w:tc>
        <w:tc>
          <w:tcPr>
            <w:tcW w:w="1132" w:type="dxa"/>
            <w:vAlign w:val="center"/>
            <w:hideMark/>
          </w:tcPr>
          <w:p w14:paraId="1300780C" w14:textId="58A44731"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rPr>
              <w:t>DOB</w:t>
            </w:r>
          </w:p>
        </w:tc>
        <w:tc>
          <w:tcPr>
            <w:tcW w:w="517" w:type="dxa"/>
            <w:vAlign w:val="center"/>
          </w:tcPr>
          <w:p w14:paraId="75CEBF01" w14:textId="591BE55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ex</w:t>
            </w:r>
          </w:p>
        </w:tc>
        <w:tc>
          <w:tcPr>
            <w:tcW w:w="1191" w:type="dxa"/>
            <w:vAlign w:val="center"/>
            <w:hideMark/>
          </w:tcPr>
          <w:p w14:paraId="140A319D" w14:textId="5B11B6BD" w:rsidR="0040381A" w:rsidRPr="00927D4D" w:rsidRDefault="0040381A" w:rsidP="00F00B41">
            <w:pPr>
              <w:spacing w:line="276" w:lineRule="auto"/>
              <w:jc w:val="center"/>
              <w:rPr>
                <w:rFonts w:asciiTheme="majorHAnsi" w:eastAsia="Times New Roman" w:hAnsiTheme="majorHAnsi" w:cstheme="majorHAnsi"/>
                <w:b/>
                <w:szCs w:val="20"/>
              </w:rPr>
            </w:pPr>
            <w:r w:rsidRPr="00927D4D">
              <w:rPr>
                <w:rFonts w:asciiTheme="majorHAnsi" w:eastAsia="Times New Roman" w:hAnsiTheme="majorHAnsi" w:cstheme="majorHAnsi"/>
                <w:b/>
                <w:szCs w:val="20"/>
                <w:lang w:val="en-US"/>
              </w:rPr>
              <w:t>S</w:t>
            </w:r>
            <w:r w:rsidRPr="00927D4D">
              <w:rPr>
                <w:rFonts w:asciiTheme="majorHAnsi" w:eastAsia="Times New Roman" w:hAnsiTheme="majorHAnsi" w:cstheme="majorHAnsi"/>
                <w:b/>
                <w:szCs w:val="20"/>
              </w:rPr>
              <w:t>tatus</w:t>
            </w:r>
          </w:p>
        </w:tc>
        <w:tc>
          <w:tcPr>
            <w:tcW w:w="1134" w:type="dxa"/>
            <w:vAlign w:val="center"/>
          </w:tcPr>
          <w:p w14:paraId="54D730B7" w14:textId="399E718A"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Tenure</w:t>
            </w:r>
          </w:p>
        </w:tc>
        <w:tc>
          <w:tcPr>
            <w:tcW w:w="709" w:type="dxa"/>
            <w:vAlign w:val="center"/>
          </w:tcPr>
          <w:p w14:paraId="41D7B329" w14:textId="321D1EDB" w:rsidR="0040381A" w:rsidRPr="00927D4D" w:rsidRDefault="0040381A" w:rsidP="00F00B41">
            <w:pPr>
              <w:spacing w:line="276" w:lineRule="auto"/>
              <w:jc w:val="center"/>
              <w:rPr>
                <w:rFonts w:asciiTheme="majorHAnsi" w:eastAsia="Times New Roman" w:hAnsiTheme="majorHAnsi" w:cstheme="majorHAnsi"/>
                <w:b/>
                <w:szCs w:val="20"/>
                <w:lang w:val="en-US"/>
              </w:rPr>
            </w:pPr>
            <w:r>
              <w:rPr>
                <w:rFonts w:asciiTheme="majorHAnsi" w:eastAsia="Times New Roman" w:hAnsiTheme="majorHAnsi" w:cstheme="majorHAnsi"/>
                <w:b/>
                <w:szCs w:val="20"/>
                <w:lang w:val="en-US"/>
              </w:rPr>
              <w:t>Natal</w:t>
            </w:r>
          </w:p>
        </w:tc>
        <w:tc>
          <w:tcPr>
            <w:tcW w:w="1274" w:type="dxa"/>
            <w:vAlign w:val="center"/>
          </w:tcPr>
          <w:p w14:paraId="416548B3" w14:textId="183EF207"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Recording type</w:t>
            </w:r>
          </w:p>
        </w:tc>
        <w:tc>
          <w:tcPr>
            <w:tcW w:w="990" w:type="dxa"/>
            <w:vAlign w:val="center"/>
          </w:tcPr>
          <w:p w14:paraId="7B0D5460" w14:textId="54FA7971"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record days</w:t>
            </w:r>
          </w:p>
        </w:tc>
        <w:tc>
          <w:tcPr>
            <w:tcW w:w="991" w:type="dxa"/>
            <w:vAlign w:val="center"/>
          </w:tcPr>
          <w:p w14:paraId="0968DF0C" w14:textId="1DF92BAD" w:rsidR="0040381A" w:rsidRPr="00927D4D" w:rsidRDefault="0040381A" w:rsidP="00F00B41">
            <w:pPr>
              <w:spacing w:line="276" w:lineRule="auto"/>
              <w:jc w:val="center"/>
              <w:rPr>
                <w:rFonts w:asciiTheme="majorHAnsi" w:eastAsia="Times New Roman" w:hAnsiTheme="majorHAnsi" w:cstheme="majorHAnsi"/>
                <w:b/>
                <w:szCs w:val="20"/>
                <w:lang w:val="en-US"/>
              </w:rPr>
            </w:pPr>
            <w:r w:rsidRPr="00927D4D">
              <w:rPr>
                <w:rFonts w:asciiTheme="majorHAnsi" w:eastAsia="Times New Roman" w:hAnsiTheme="majorHAnsi" w:cstheme="majorHAnsi"/>
                <w:b/>
                <w:szCs w:val="20"/>
                <w:lang w:val="en-US"/>
              </w:rPr>
              <w:t># absent days</w:t>
            </w:r>
          </w:p>
        </w:tc>
      </w:tr>
      <w:tr w:rsidR="00405AD0" w:rsidRPr="00927D4D" w14:paraId="1B553105" w14:textId="77777777" w:rsidTr="0049269A">
        <w:trPr>
          <w:trHeight w:val="252"/>
        </w:trPr>
        <w:tc>
          <w:tcPr>
            <w:tcW w:w="915" w:type="dxa"/>
          </w:tcPr>
          <w:p w14:paraId="513CC614" w14:textId="35E607C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HM2017</w:t>
            </w:r>
          </w:p>
        </w:tc>
        <w:tc>
          <w:tcPr>
            <w:tcW w:w="1499" w:type="dxa"/>
            <w:hideMark/>
          </w:tcPr>
          <w:p w14:paraId="23C4CC2A" w14:textId="7859FC51" w:rsidR="0040381A" w:rsidRPr="00B91C13"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AJB</w:t>
            </w:r>
            <w:r w:rsidR="00B91C13">
              <w:rPr>
                <w:rFonts w:asciiTheme="majorHAnsi" w:eastAsia="Times New Roman" w:hAnsiTheme="majorHAnsi" w:cstheme="majorHAnsi"/>
                <w:sz w:val="20"/>
                <w:szCs w:val="20"/>
                <w:lang w:val="en-US"/>
              </w:rPr>
              <w:t xml:space="preserve"> (P)</w:t>
            </w:r>
          </w:p>
        </w:tc>
        <w:tc>
          <w:tcPr>
            <w:tcW w:w="1021" w:type="dxa"/>
          </w:tcPr>
          <w:p w14:paraId="6B795816" w14:textId="41D699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HM17_1</w:t>
            </w:r>
          </w:p>
        </w:tc>
        <w:tc>
          <w:tcPr>
            <w:tcW w:w="1132" w:type="dxa"/>
            <w:hideMark/>
          </w:tcPr>
          <w:p w14:paraId="4FD92D51" w14:textId="4DE831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21.08.2013</w:t>
            </w:r>
          </w:p>
        </w:tc>
        <w:tc>
          <w:tcPr>
            <w:tcW w:w="517" w:type="dxa"/>
          </w:tcPr>
          <w:p w14:paraId="0562F752" w14:textId="583501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9AC4FE5" w14:textId="178286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4296AA84" w14:textId="0519A18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0F83276" w14:textId="496BBB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0043A65" w14:textId="0B0103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432C765" w14:textId="06DB7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5E94D10" w14:textId="496AE07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4BAA1B6" w14:textId="77777777" w:rsidTr="0049269A">
        <w:trPr>
          <w:trHeight w:val="252"/>
        </w:trPr>
        <w:tc>
          <w:tcPr>
            <w:tcW w:w="915" w:type="dxa"/>
          </w:tcPr>
          <w:p w14:paraId="2A52EF77" w14:textId="54C484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2E4657AC" w14:textId="251DC8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PET</w:t>
            </w:r>
          </w:p>
        </w:tc>
        <w:tc>
          <w:tcPr>
            <w:tcW w:w="1021" w:type="dxa"/>
          </w:tcPr>
          <w:p w14:paraId="79D11791" w14:textId="60C8FA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HM17_2</w:t>
            </w:r>
          </w:p>
        </w:tc>
        <w:tc>
          <w:tcPr>
            <w:tcW w:w="1132" w:type="dxa"/>
            <w:hideMark/>
          </w:tcPr>
          <w:p w14:paraId="5B9E2691" w14:textId="3D3E0C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3DD8EE17" w14:textId="0485AE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D3A74A5" w14:textId="40B6B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27B094CF" w14:textId="2D73D15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0A94C2CD" w14:textId="4503015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1B521A7" w14:textId="0CB4AE7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B523709" w14:textId="2BC249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47FC113F" w14:textId="4B183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832707" w14:textId="77777777" w:rsidTr="0049269A">
        <w:trPr>
          <w:trHeight w:val="252"/>
        </w:trPr>
        <w:tc>
          <w:tcPr>
            <w:tcW w:w="915" w:type="dxa"/>
          </w:tcPr>
          <w:p w14:paraId="48894C2E" w14:textId="1221D91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6DAC09F" w14:textId="5B174C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p>
        </w:tc>
        <w:tc>
          <w:tcPr>
            <w:tcW w:w="1021" w:type="dxa"/>
          </w:tcPr>
          <w:p w14:paraId="47AB6BCC" w14:textId="315D78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HM17_3</w:t>
            </w:r>
          </w:p>
        </w:tc>
        <w:tc>
          <w:tcPr>
            <w:tcW w:w="1132" w:type="dxa"/>
            <w:hideMark/>
          </w:tcPr>
          <w:p w14:paraId="011C7732" w14:textId="739350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2311B831" w14:textId="1794E0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C156E10" w14:textId="4632B9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C09D5F4" w14:textId="424F50F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C834594" w14:textId="1F57E8A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3413DBA" w14:textId="0801EA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E186A20" w14:textId="57857FB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0C359D72" w14:textId="1C1649C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21C6DB3E" w14:textId="77777777" w:rsidTr="0049269A">
        <w:trPr>
          <w:trHeight w:val="252"/>
        </w:trPr>
        <w:tc>
          <w:tcPr>
            <w:tcW w:w="915" w:type="dxa"/>
          </w:tcPr>
          <w:p w14:paraId="620F000D" w14:textId="3791A9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47CF6B5" w14:textId="16B40E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RIPTIDE</w:t>
            </w:r>
          </w:p>
        </w:tc>
        <w:tc>
          <w:tcPr>
            <w:tcW w:w="1021" w:type="dxa"/>
          </w:tcPr>
          <w:p w14:paraId="1432C0AB" w14:textId="69D9D4E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HM17_4</w:t>
            </w:r>
          </w:p>
        </w:tc>
        <w:tc>
          <w:tcPr>
            <w:tcW w:w="1132" w:type="dxa"/>
            <w:hideMark/>
          </w:tcPr>
          <w:p w14:paraId="39115C50" w14:textId="4423012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56015012" w14:textId="45872AE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0F4BBE" w14:textId="79D406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00A338" w14:textId="06BE76E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1236CE8" w14:textId="0A8564C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5CCA0C3" w14:textId="631113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8B59CF8" w14:textId="3780ED1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30473744" w14:textId="29AC0E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B9DF68" w14:textId="77777777" w:rsidTr="0049269A">
        <w:trPr>
          <w:trHeight w:val="252"/>
        </w:trPr>
        <w:tc>
          <w:tcPr>
            <w:tcW w:w="915" w:type="dxa"/>
          </w:tcPr>
          <w:p w14:paraId="35B65DC6" w14:textId="6A0D9C4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lastRenderedPageBreak/>
              <w:t>HM2017</w:t>
            </w:r>
          </w:p>
        </w:tc>
        <w:tc>
          <w:tcPr>
            <w:tcW w:w="1499" w:type="dxa"/>
            <w:hideMark/>
          </w:tcPr>
          <w:p w14:paraId="64D58F52" w14:textId="3A5894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REEPICHEEP</w:t>
            </w:r>
          </w:p>
        </w:tc>
        <w:tc>
          <w:tcPr>
            <w:tcW w:w="1021" w:type="dxa"/>
          </w:tcPr>
          <w:p w14:paraId="3D61F617" w14:textId="64C9BC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HM17_5</w:t>
            </w:r>
          </w:p>
        </w:tc>
        <w:tc>
          <w:tcPr>
            <w:tcW w:w="1132" w:type="dxa"/>
            <w:hideMark/>
          </w:tcPr>
          <w:p w14:paraId="6FE826A9" w14:textId="663074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6C9E528C" w14:textId="6D861B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820147C" w14:textId="0B6995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70CFB4A" w14:textId="0E5460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EB30A3" w14:textId="693E792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8666910" w14:textId="6715C3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762FA566" w14:textId="681456E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+ 7</w:t>
            </w:r>
          </w:p>
        </w:tc>
        <w:tc>
          <w:tcPr>
            <w:tcW w:w="991" w:type="dxa"/>
          </w:tcPr>
          <w:p w14:paraId="619B8183" w14:textId="7A53A6B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6CB029A1" w14:textId="77777777" w:rsidTr="0049269A">
        <w:trPr>
          <w:trHeight w:val="252"/>
        </w:trPr>
        <w:tc>
          <w:tcPr>
            <w:tcW w:w="915" w:type="dxa"/>
          </w:tcPr>
          <w:p w14:paraId="7AB432ED" w14:textId="27310E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56BC7325" w14:textId="15265C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COSMO</w:t>
            </w:r>
          </w:p>
        </w:tc>
        <w:tc>
          <w:tcPr>
            <w:tcW w:w="1021" w:type="dxa"/>
          </w:tcPr>
          <w:p w14:paraId="674C2ECE" w14:textId="2A6262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HM17_6</w:t>
            </w:r>
          </w:p>
        </w:tc>
        <w:tc>
          <w:tcPr>
            <w:tcW w:w="1132" w:type="dxa"/>
            <w:hideMark/>
          </w:tcPr>
          <w:p w14:paraId="169A2E88" w14:textId="760E54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5887DF52" w14:textId="4CE9AFB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3F7D3F3" w14:textId="10D1B7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3AD315F" w14:textId="1A3082D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0B87F5" w14:textId="1CBB138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EDA4220" w14:textId="01B5B5C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B97BA46" w14:textId="6F55F98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11</w:t>
            </w:r>
          </w:p>
        </w:tc>
        <w:tc>
          <w:tcPr>
            <w:tcW w:w="991" w:type="dxa"/>
          </w:tcPr>
          <w:p w14:paraId="7BD9DF17" w14:textId="1CE942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28C1C2A0" w14:textId="77777777" w:rsidTr="0049269A">
        <w:trPr>
          <w:trHeight w:val="252"/>
        </w:trPr>
        <w:tc>
          <w:tcPr>
            <w:tcW w:w="915" w:type="dxa"/>
          </w:tcPr>
          <w:p w14:paraId="5C11E49A" w14:textId="20066C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HM2017</w:t>
            </w:r>
          </w:p>
        </w:tc>
        <w:tc>
          <w:tcPr>
            <w:tcW w:w="1499" w:type="dxa"/>
            <w:hideMark/>
          </w:tcPr>
          <w:p w14:paraId="3D39FFB2" w14:textId="207DF85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DANTE</w:t>
            </w:r>
          </w:p>
        </w:tc>
        <w:tc>
          <w:tcPr>
            <w:tcW w:w="1021" w:type="dxa"/>
          </w:tcPr>
          <w:p w14:paraId="226F30E7" w14:textId="1B6ECF1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HM17_7</w:t>
            </w:r>
          </w:p>
        </w:tc>
        <w:tc>
          <w:tcPr>
            <w:tcW w:w="1132" w:type="dxa"/>
            <w:hideMark/>
          </w:tcPr>
          <w:p w14:paraId="75133364" w14:textId="73CA4C1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6239DB1D" w14:textId="3C077C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77A76" w14:textId="6F8F29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67B9ECBD" w14:textId="218946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635826E" w14:textId="4FE80E2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406AE2" w14:textId="5C6B94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DEBEDDD" w14:textId="5052EA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13</w:t>
            </w:r>
          </w:p>
        </w:tc>
        <w:tc>
          <w:tcPr>
            <w:tcW w:w="991" w:type="dxa"/>
          </w:tcPr>
          <w:p w14:paraId="5998423F" w14:textId="46D1E93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(BS)</w:t>
            </w:r>
          </w:p>
        </w:tc>
      </w:tr>
      <w:tr w:rsidR="00405AD0" w:rsidRPr="00927D4D" w14:paraId="40851336" w14:textId="77777777" w:rsidTr="0049269A">
        <w:trPr>
          <w:trHeight w:val="252"/>
        </w:trPr>
        <w:tc>
          <w:tcPr>
            <w:tcW w:w="915" w:type="dxa"/>
          </w:tcPr>
          <w:p w14:paraId="66F15742" w14:textId="31771AA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HM2019</w:t>
            </w:r>
          </w:p>
        </w:tc>
        <w:tc>
          <w:tcPr>
            <w:tcW w:w="1499" w:type="dxa"/>
            <w:hideMark/>
          </w:tcPr>
          <w:p w14:paraId="2C543D1B" w14:textId="749DB0C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FLINT</w:t>
            </w:r>
            <w:r w:rsidR="00B3516D">
              <w:rPr>
                <w:rFonts w:asciiTheme="majorHAnsi" w:eastAsia="Times New Roman" w:hAnsiTheme="majorHAnsi" w:cstheme="majorHAnsi"/>
                <w:sz w:val="20"/>
                <w:szCs w:val="20"/>
                <w:lang w:val="en-US"/>
              </w:rPr>
              <w:t xml:space="preserve"> (P)</w:t>
            </w:r>
          </w:p>
        </w:tc>
        <w:tc>
          <w:tcPr>
            <w:tcW w:w="1021" w:type="dxa"/>
          </w:tcPr>
          <w:p w14:paraId="70F81265" w14:textId="050AC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w:t>
            </w:r>
          </w:p>
        </w:tc>
        <w:tc>
          <w:tcPr>
            <w:tcW w:w="1132" w:type="dxa"/>
            <w:hideMark/>
          </w:tcPr>
          <w:p w14:paraId="36B90B80" w14:textId="633F7F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27.10.2016</w:t>
            </w:r>
          </w:p>
        </w:tc>
        <w:tc>
          <w:tcPr>
            <w:tcW w:w="517" w:type="dxa"/>
          </w:tcPr>
          <w:p w14:paraId="3D7CDC86" w14:textId="0651D60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FB0D68" w14:textId="6097E0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7720CC" w14:textId="34369EA1"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10.04.2019</w:t>
            </w:r>
          </w:p>
        </w:tc>
        <w:tc>
          <w:tcPr>
            <w:tcW w:w="709" w:type="dxa"/>
          </w:tcPr>
          <w:p w14:paraId="4E2F3FFD" w14:textId="1473192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996D39" w14:textId="6DD98E2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331761BF" w14:textId="5035A67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 + 5</w:t>
            </w:r>
          </w:p>
        </w:tc>
        <w:tc>
          <w:tcPr>
            <w:tcW w:w="991" w:type="dxa"/>
          </w:tcPr>
          <w:p w14:paraId="4329C6B9" w14:textId="5F113B2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73925D4" w14:textId="77777777" w:rsidTr="0049269A">
        <w:trPr>
          <w:trHeight w:val="252"/>
        </w:trPr>
        <w:tc>
          <w:tcPr>
            <w:tcW w:w="915" w:type="dxa"/>
          </w:tcPr>
          <w:p w14:paraId="4198DD85" w14:textId="414632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C3EC294" w14:textId="176DAD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PET</w:t>
            </w:r>
          </w:p>
        </w:tc>
        <w:tc>
          <w:tcPr>
            <w:tcW w:w="1021" w:type="dxa"/>
          </w:tcPr>
          <w:p w14:paraId="66A36906" w14:textId="09795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HM19_2</w:t>
            </w:r>
          </w:p>
        </w:tc>
        <w:tc>
          <w:tcPr>
            <w:tcW w:w="1132" w:type="dxa"/>
            <w:hideMark/>
          </w:tcPr>
          <w:p w14:paraId="1EBB77F1" w14:textId="69E7B9B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21.12.2011</w:t>
            </w:r>
          </w:p>
        </w:tc>
        <w:tc>
          <w:tcPr>
            <w:tcW w:w="517" w:type="dxa"/>
          </w:tcPr>
          <w:p w14:paraId="728F759B" w14:textId="0C8C197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F519AB" w14:textId="7A24D8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6EFAA1A8" w14:textId="2013D1B4"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10.11.2016</w:t>
            </w:r>
          </w:p>
        </w:tc>
        <w:tc>
          <w:tcPr>
            <w:tcW w:w="709" w:type="dxa"/>
          </w:tcPr>
          <w:p w14:paraId="4D2D4E25" w14:textId="1E97B43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152B5508" w14:textId="05B6B43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5E7F52FA" w14:textId="4AF71A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4981D316" w14:textId="230DABA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43ECB8" w14:textId="77777777" w:rsidTr="0049269A">
        <w:trPr>
          <w:trHeight w:val="252"/>
        </w:trPr>
        <w:tc>
          <w:tcPr>
            <w:tcW w:w="915" w:type="dxa"/>
          </w:tcPr>
          <w:p w14:paraId="154CA103" w14:textId="3D06E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66CF52F" w14:textId="108A883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DANTE</w:t>
            </w:r>
          </w:p>
        </w:tc>
        <w:tc>
          <w:tcPr>
            <w:tcW w:w="1021" w:type="dxa"/>
          </w:tcPr>
          <w:p w14:paraId="0E895E06" w14:textId="0E2960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HM19_3</w:t>
            </w:r>
          </w:p>
        </w:tc>
        <w:tc>
          <w:tcPr>
            <w:tcW w:w="1132" w:type="dxa"/>
            <w:hideMark/>
          </w:tcPr>
          <w:p w14:paraId="3D06C445" w14:textId="272D45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28.12.2016</w:t>
            </w:r>
          </w:p>
        </w:tc>
        <w:tc>
          <w:tcPr>
            <w:tcW w:w="517" w:type="dxa"/>
          </w:tcPr>
          <w:p w14:paraId="7EE96255" w14:textId="75B9C5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A46DBF" w14:textId="049FBB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9D5192B" w14:textId="2F8B6F41" w:rsidR="00763ED4" w:rsidRPr="00927D4D" w:rsidRDefault="00763ED4" w:rsidP="00763ED4">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6ECE1D9" w14:textId="3CEAA3A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B4B9BA7" w14:textId="5E1BAD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494EE24" w14:textId="04CB44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20FDB1F" w14:textId="559F1FD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A704279" w14:textId="77777777" w:rsidTr="0049269A">
        <w:trPr>
          <w:trHeight w:val="252"/>
        </w:trPr>
        <w:tc>
          <w:tcPr>
            <w:tcW w:w="915" w:type="dxa"/>
          </w:tcPr>
          <w:p w14:paraId="50DC1D95" w14:textId="4DF3DB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EDD1C65" w14:textId="6B365E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GUACAMOLE</w:t>
            </w:r>
          </w:p>
        </w:tc>
        <w:tc>
          <w:tcPr>
            <w:tcW w:w="1021" w:type="dxa"/>
          </w:tcPr>
          <w:p w14:paraId="684CF5E0" w14:textId="645CC4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HM19_4</w:t>
            </w:r>
          </w:p>
        </w:tc>
        <w:tc>
          <w:tcPr>
            <w:tcW w:w="1132" w:type="dxa"/>
            <w:hideMark/>
          </w:tcPr>
          <w:p w14:paraId="73972874" w14:textId="01B0F0F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5709A733" w14:textId="72C9168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8F7DB36" w14:textId="5A6E5D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66974085" w14:textId="4254BF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8505FEA" w14:textId="10947A6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DE7CC1" w14:textId="28A11FD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17F966E5" w14:textId="07F2BA5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 + 2</w:t>
            </w:r>
          </w:p>
        </w:tc>
        <w:tc>
          <w:tcPr>
            <w:tcW w:w="991" w:type="dxa"/>
          </w:tcPr>
          <w:p w14:paraId="0FB8A085" w14:textId="0B43C0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54BC03A" w14:textId="77777777" w:rsidTr="0049269A">
        <w:trPr>
          <w:trHeight w:val="252"/>
        </w:trPr>
        <w:tc>
          <w:tcPr>
            <w:tcW w:w="915" w:type="dxa"/>
          </w:tcPr>
          <w:p w14:paraId="547530A4" w14:textId="1F4601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FB2D5A6" w14:textId="6436641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DOUBLE FLUFF</w:t>
            </w:r>
          </w:p>
        </w:tc>
        <w:tc>
          <w:tcPr>
            <w:tcW w:w="1021" w:type="dxa"/>
          </w:tcPr>
          <w:p w14:paraId="636B5A3F" w14:textId="55EDDD6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HM19_5</w:t>
            </w:r>
          </w:p>
        </w:tc>
        <w:tc>
          <w:tcPr>
            <w:tcW w:w="1132" w:type="dxa"/>
            <w:hideMark/>
          </w:tcPr>
          <w:p w14:paraId="6ABB3C42" w14:textId="5A4F4B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01.09.2017</w:t>
            </w:r>
          </w:p>
        </w:tc>
        <w:tc>
          <w:tcPr>
            <w:tcW w:w="517" w:type="dxa"/>
          </w:tcPr>
          <w:p w14:paraId="0C286C70" w14:textId="277229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C03B2F4" w14:textId="286029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F5B6246" w14:textId="483C8C2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666B151" w14:textId="2B27D71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83C78D" w14:textId="4E7C6C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04ACA7E1" w14:textId="566692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5496D3B1" w14:textId="54759F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 (EV+BS)</w:t>
            </w:r>
          </w:p>
        </w:tc>
      </w:tr>
      <w:tr w:rsidR="00405AD0" w:rsidRPr="00927D4D" w14:paraId="1F2FAF87" w14:textId="77777777" w:rsidTr="0049269A">
        <w:trPr>
          <w:trHeight w:val="252"/>
        </w:trPr>
        <w:tc>
          <w:tcPr>
            <w:tcW w:w="915" w:type="dxa"/>
          </w:tcPr>
          <w:p w14:paraId="29592EED" w14:textId="5BA70F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761A77CA" w14:textId="47EE33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TWIRL</w:t>
            </w:r>
          </w:p>
        </w:tc>
        <w:tc>
          <w:tcPr>
            <w:tcW w:w="1021" w:type="dxa"/>
          </w:tcPr>
          <w:p w14:paraId="3D73FE22" w14:textId="21543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HM19_6</w:t>
            </w:r>
          </w:p>
        </w:tc>
        <w:tc>
          <w:tcPr>
            <w:tcW w:w="1132" w:type="dxa"/>
            <w:hideMark/>
          </w:tcPr>
          <w:p w14:paraId="70727C63" w14:textId="7A354D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4ABE6B0B" w14:textId="61B51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1AD37A" w14:textId="05D4AB5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EB248EF" w14:textId="55DA569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1B8601" w14:textId="327397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B2AC188" w14:textId="7CAD36C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D3D702B" w14:textId="381FAB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9</w:t>
            </w:r>
          </w:p>
        </w:tc>
        <w:tc>
          <w:tcPr>
            <w:tcW w:w="991" w:type="dxa"/>
          </w:tcPr>
          <w:p w14:paraId="0422E71D" w14:textId="75C676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 (BS)</w:t>
            </w:r>
          </w:p>
        </w:tc>
      </w:tr>
      <w:tr w:rsidR="00405AD0" w:rsidRPr="00927D4D" w14:paraId="75444E6D" w14:textId="77777777" w:rsidTr="0049269A">
        <w:trPr>
          <w:trHeight w:val="252"/>
        </w:trPr>
        <w:tc>
          <w:tcPr>
            <w:tcW w:w="915" w:type="dxa"/>
          </w:tcPr>
          <w:p w14:paraId="465594D9" w14:textId="330BB0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36D87E4" w14:textId="30AB42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MOZARELLA</w:t>
            </w:r>
          </w:p>
        </w:tc>
        <w:tc>
          <w:tcPr>
            <w:tcW w:w="1021" w:type="dxa"/>
          </w:tcPr>
          <w:p w14:paraId="7C9F5E2E" w14:textId="37C9D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HM19_7</w:t>
            </w:r>
          </w:p>
        </w:tc>
        <w:tc>
          <w:tcPr>
            <w:tcW w:w="1132" w:type="dxa"/>
            <w:hideMark/>
          </w:tcPr>
          <w:p w14:paraId="1C02F200" w14:textId="6CA2B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31DA11C0" w14:textId="7A94D8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80A9802" w14:textId="061D6C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3DBDE4" w14:textId="3438BA3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2519F4" w14:textId="070BF0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B1325C" w14:textId="66F084D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4FD0A6" w14:textId="31FB5F9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542A0912" w14:textId="7AF6A54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48DAB4" w14:textId="77777777" w:rsidTr="0049269A">
        <w:trPr>
          <w:trHeight w:val="252"/>
        </w:trPr>
        <w:tc>
          <w:tcPr>
            <w:tcW w:w="915" w:type="dxa"/>
          </w:tcPr>
          <w:p w14:paraId="0861854D" w14:textId="627EB4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88193D2" w14:textId="1CA20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OSCAR JUNIOR</w:t>
            </w:r>
          </w:p>
        </w:tc>
        <w:tc>
          <w:tcPr>
            <w:tcW w:w="1021" w:type="dxa"/>
          </w:tcPr>
          <w:p w14:paraId="07D70F9F" w14:textId="5570AEC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HM19_8</w:t>
            </w:r>
          </w:p>
        </w:tc>
        <w:tc>
          <w:tcPr>
            <w:tcW w:w="1132" w:type="dxa"/>
            <w:hideMark/>
          </w:tcPr>
          <w:p w14:paraId="7E10D29A" w14:textId="25EDB6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74C69AE2" w14:textId="3B53D1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66C4CB0" w14:textId="15E7B2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8592DD3" w14:textId="1B0740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94852B0" w14:textId="3C3DA10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FF2A3B3" w14:textId="0E61640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5AC20FE" w14:textId="138F34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10</w:t>
            </w:r>
          </w:p>
        </w:tc>
        <w:tc>
          <w:tcPr>
            <w:tcW w:w="991" w:type="dxa"/>
          </w:tcPr>
          <w:p w14:paraId="1756D810" w14:textId="0D1241B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42F3D304" w14:textId="77777777" w:rsidTr="0049269A">
        <w:trPr>
          <w:trHeight w:val="252"/>
        </w:trPr>
        <w:tc>
          <w:tcPr>
            <w:tcW w:w="915" w:type="dxa"/>
          </w:tcPr>
          <w:p w14:paraId="5A15EAF3" w14:textId="31E6480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66FB0A06" w14:textId="3F48CB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PINGU</w:t>
            </w:r>
          </w:p>
        </w:tc>
        <w:tc>
          <w:tcPr>
            <w:tcW w:w="1021" w:type="dxa"/>
          </w:tcPr>
          <w:p w14:paraId="036F5B08" w14:textId="5EECD6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HM19_9</w:t>
            </w:r>
          </w:p>
        </w:tc>
        <w:tc>
          <w:tcPr>
            <w:tcW w:w="1132" w:type="dxa"/>
            <w:hideMark/>
          </w:tcPr>
          <w:p w14:paraId="47BC71D4" w14:textId="672BE5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15.05.2018</w:t>
            </w:r>
          </w:p>
        </w:tc>
        <w:tc>
          <w:tcPr>
            <w:tcW w:w="517" w:type="dxa"/>
          </w:tcPr>
          <w:p w14:paraId="24BFBD27" w14:textId="199AB7A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367B034" w14:textId="0230C9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AE7655C" w14:textId="00402B3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8F326CA" w14:textId="7004BD5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A27CB6" w14:textId="76990F7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948145" w14:textId="77CB699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47560585" w14:textId="11A58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7C84A2A" w14:textId="77777777" w:rsidTr="0049269A">
        <w:trPr>
          <w:trHeight w:val="252"/>
        </w:trPr>
        <w:tc>
          <w:tcPr>
            <w:tcW w:w="915" w:type="dxa"/>
          </w:tcPr>
          <w:p w14:paraId="4C47B016" w14:textId="6A6740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1EF32768" w14:textId="428600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MUNCHKIN</w:t>
            </w:r>
          </w:p>
        </w:tc>
        <w:tc>
          <w:tcPr>
            <w:tcW w:w="1021" w:type="dxa"/>
          </w:tcPr>
          <w:p w14:paraId="4EF1CADD" w14:textId="432848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HM19_10</w:t>
            </w:r>
          </w:p>
        </w:tc>
        <w:tc>
          <w:tcPr>
            <w:tcW w:w="1132" w:type="dxa"/>
            <w:hideMark/>
          </w:tcPr>
          <w:p w14:paraId="713B8A49" w14:textId="5146C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05E86AD" w14:textId="5F8493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434F3A1" w14:textId="6AC847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89CDB5A" w14:textId="38C6694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A965DD" w14:textId="00DFDF2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C2DD6CE" w14:textId="5323F63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08BB5AA" w14:textId="519E0A5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1037AEF" w14:textId="3AB106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 (BS)</w:t>
            </w:r>
          </w:p>
        </w:tc>
      </w:tr>
      <w:tr w:rsidR="00405AD0" w:rsidRPr="00927D4D" w14:paraId="6C26A85F" w14:textId="77777777" w:rsidTr="0049269A">
        <w:trPr>
          <w:trHeight w:val="252"/>
        </w:trPr>
        <w:tc>
          <w:tcPr>
            <w:tcW w:w="915" w:type="dxa"/>
          </w:tcPr>
          <w:p w14:paraId="768220E5" w14:textId="16322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39D22093" w14:textId="5A431E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SHAMROCK</w:t>
            </w:r>
          </w:p>
        </w:tc>
        <w:tc>
          <w:tcPr>
            <w:tcW w:w="1021" w:type="dxa"/>
          </w:tcPr>
          <w:p w14:paraId="04B04B38" w14:textId="58E7B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HM19_11</w:t>
            </w:r>
          </w:p>
        </w:tc>
        <w:tc>
          <w:tcPr>
            <w:tcW w:w="1132" w:type="dxa"/>
            <w:hideMark/>
          </w:tcPr>
          <w:p w14:paraId="4D386FC8" w14:textId="2466D55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62488957" w14:textId="7C095C1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9253755" w14:textId="656156B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8C54006" w14:textId="2EC14DD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4F5FE0C" w14:textId="27800E5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86D7A9" w14:textId="6EB5868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419675" w14:textId="3700633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12</w:t>
            </w:r>
          </w:p>
        </w:tc>
        <w:tc>
          <w:tcPr>
            <w:tcW w:w="991" w:type="dxa"/>
          </w:tcPr>
          <w:p w14:paraId="2250D752" w14:textId="108BC6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BE103F0" w14:textId="77777777" w:rsidTr="0049269A">
        <w:trPr>
          <w:trHeight w:val="252"/>
        </w:trPr>
        <w:tc>
          <w:tcPr>
            <w:tcW w:w="915" w:type="dxa"/>
          </w:tcPr>
          <w:p w14:paraId="7B632C5F" w14:textId="1CF060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162818" w14:textId="0888AA7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ACE</w:t>
            </w:r>
          </w:p>
        </w:tc>
        <w:tc>
          <w:tcPr>
            <w:tcW w:w="1021" w:type="dxa"/>
          </w:tcPr>
          <w:p w14:paraId="5E2366CC" w14:textId="73DB956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HM19_12</w:t>
            </w:r>
          </w:p>
        </w:tc>
        <w:tc>
          <w:tcPr>
            <w:tcW w:w="1132" w:type="dxa"/>
            <w:hideMark/>
          </w:tcPr>
          <w:p w14:paraId="470CE3A1" w14:textId="1E0311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3A10B1EF" w14:textId="0E1DE0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4857932" w14:textId="13C9A6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E5D9DF5" w14:textId="48D3134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81CB8C" w14:textId="76B3FF0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0FEC4" w14:textId="2C1FDD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 + focal</w:t>
            </w:r>
          </w:p>
        </w:tc>
        <w:tc>
          <w:tcPr>
            <w:tcW w:w="990" w:type="dxa"/>
          </w:tcPr>
          <w:p w14:paraId="04F1CA71" w14:textId="7DCD99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 + 1</w:t>
            </w:r>
          </w:p>
        </w:tc>
        <w:tc>
          <w:tcPr>
            <w:tcW w:w="991" w:type="dxa"/>
          </w:tcPr>
          <w:p w14:paraId="323D36C1" w14:textId="5D4BC3F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B14160D" w14:textId="77777777" w:rsidTr="0049269A">
        <w:trPr>
          <w:trHeight w:val="252"/>
        </w:trPr>
        <w:tc>
          <w:tcPr>
            <w:tcW w:w="915" w:type="dxa"/>
          </w:tcPr>
          <w:p w14:paraId="6A5D2117" w14:textId="4CB3C1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2260CAF5" w14:textId="6166105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SHANDY</w:t>
            </w:r>
          </w:p>
        </w:tc>
        <w:tc>
          <w:tcPr>
            <w:tcW w:w="1021" w:type="dxa"/>
          </w:tcPr>
          <w:p w14:paraId="1214AF67" w14:textId="124A00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HM19_13</w:t>
            </w:r>
          </w:p>
        </w:tc>
        <w:tc>
          <w:tcPr>
            <w:tcW w:w="1132" w:type="dxa"/>
            <w:hideMark/>
          </w:tcPr>
          <w:p w14:paraId="7656D864" w14:textId="5A957CD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26.09.2018</w:t>
            </w:r>
          </w:p>
        </w:tc>
        <w:tc>
          <w:tcPr>
            <w:tcW w:w="517" w:type="dxa"/>
          </w:tcPr>
          <w:p w14:paraId="2A1DB15E" w14:textId="2B4ABB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B867CA" w14:textId="2D86DEC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3617251" w14:textId="6498830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EF048DB" w14:textId="724B441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3D5B81" w14:textId="576A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3F62BB4" w14:textId="022FD9C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96C9A9C" w14:textId="7FF3DAA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2AA0F85" w14:textId="77777777" w:rsidTr="0049269A">
        <w:trPr>
          <w:trHeight w:val="252"/>
        </w:trPr>
        <w:tc>
          <w:tcPr>
            <w:tcW w:w="915" w:type="dxa"/>
          </w:tcPr>
          <w:p w14:paraId="3FE06808" w14:textId="27012D4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C9EBFED" w14:textId="23C475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DARJEELING</w:t>
            </w:r>
          </w:p>
        </w:tc>
        <w:tc>
          <w:tcPr>
            <w:tcW w:w="1021" w:type="dxa"/>
          </w:tcPr>
          <w:p w14:paraId="282937C8" w14:textId="0B74FD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HM19_14</w:t>
            </w:r>
          </w:p>
        </w:tc>
        <w:tc>
          <w:tcPr>
            <w:tcW w:w="1132" w:type="dxa"/>
            <w:hideMark/>
          </w:tcPr>
          <w:p w14:paraId="41359A59" w14:textId="501FB3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7D72DE99" w14:textId="6D0975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06F2B76" w14:textId="502A2F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E151C82" w14:textId="49E6BE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BDDA8F" w14:textId="4C80CDF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DACFAF" w14:textId="5327C50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7552900" w14:textId="00C13F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C78AD56" w14:textId="06DA411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5E80731" w14:textId="77777777" w:rsidTr="0049269A">
        <w:trPr>
          <w:trHeight w:val="252"/>
        </w:trPr>
        <w:tc>
          <w:tcPr>
            <w:tcW w:w="915" w:type="dxa"/>
          </w:tcPr>
          <w:p w14:paraId="730DBDA6" w14:textId="73326F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512214F1" w14:textId="44A392F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SENCHA</w:t>
            </w:r>
          </w:p>
        </w:tc>
        <w:tc>
          <w:tcPr>
            <w:tcW w:w="1021" w:type="dxa"/>
          </w:tcPr>
          <w:p w14:paraId="511F71D9" w14:textId="143B4D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HM19_15</w:t>
            </w:r>
          </w:p>
        </w:tc>
        <w:tc>
          <w:tcPr>
            <w:tcW w:w="1132" w:type="dxa"/>
            <w:hideMark/>
          </w:tcPr>
          <w:p w14:paraId="238A412A" w14:textId="66FB9FA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3C1D5086" w14:textId="1F00A1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09F2AA0C" w14:textId="3AD297F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81EB834" w14:textId="341D142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EF1E5AA" w14:textId="0469ACC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AEEA2A4" w14:textId="09766A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51B112F0" w14:textId="109B53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E20D093" w14:textId="7DFFD86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3071D03" w14:textId="77777777" w:rsidTr="0049269A">
        <w:trPr>
          <w:trHeight w:val="252"/>
        </w:trPr>
        <w:tc>
          <w:tcPr>
            <w:tcW w:w="915" w:type="dxa"/>
          </w:tcPr>
          <w:p w14:paraId="11D7502F" w14:textId="70FEC7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168D4FE" w14:textId="615DA5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KAJESS</w:t>
            </w:r>
          </w:p>
        </w:tc>
        <w:tc>
          <w:tcPr>
            <w:tcW w:w="1021" w:type="dxa"/>
          </w:tcPr>
          <w:p w14:paraId="6C5F466A" w14:textId="7FF4A1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HM19_16</w:t>
            </w:r>
          </w:p>
        </w:tc>
        <w:tc>
          <w:tcPr>
            <w:tcW w:w="1132" w:type="dxa"/>
            <w:hideMark/>
          </w:tcPr>
          <w:p w14:paraId="6DBFE737" w14:textId="75BA2E7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61621BC5" w14:textId="764C6AD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6162C1A" w14:textId="4BA7047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A1BEAE8" w14:textId="5A9C29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B6465" w14:textId="651655C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692C8C7" w14:textId="4104682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751CB05" w14:textId="31CBE99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27E8B99" w14:textId="5B1E11C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0BF4171" w14:textId="77777777" w:rsidTr="0049269A">
        <w:trPr>
          <w:trHeight w:val="252"/>
        </w:trPr>
        <w:tc>
          <w:tcPr>
            <w:tcW w:w="915" w:type="dxa"/>
          </w:tcPr>
          <w:p w14:paraId="09D32F8D" w14:textId="793FFDD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42F0B629" w14:textId="1BBFB3D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BELPHEGOR</w:t>
            </w:r>
          </w:p>
        </w:tc>
        <w:tc>
          <w:tcPr>
            <w:tcW w:w="1021" w:type="dxa"/>
          </w:tcPr>
          <w:p w14:paraId="63BFBE1B" w14:textId="65885E3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HM19_17</w:t>
            </w:r>
          </w:p>
        </w:tc>
        <w:tc>
          <w:tcPr>
            <w:tcW w:w="1132" w:type="dxa"/>
            <w:hideMark/>
          </w:tcPr>
          <w:p w14:paraId="278913F9" w14:textId="4BD714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4F73DC37" w14:textId="6CACE3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0CFF01A" w14:textId="0BD041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7399FB" w14:textId="33FA094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3AF4D8A" w14:textId="24E5034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21639F" w14:textId="72E76F8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612CE30" w14:textId="76CDB86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B1C8BDF" w14:textId="2B9DE7C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E43020A" w14:textId="77777777" w:rsidTr="0049269A">
        <w:trPr>
          <w:trHeight w:val="252"/>
        </w:trPr>
        <w:tc>
          <w:tcPr>
            <w:tcW w:w="915" w:type="dxa"/>
          </w:tcPr>
          <w:p w14:paraId="2D0AD419" w14:textId="26FAC7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HM2019</w:t>
            </w:r>
          </w:p>
        </w:tc>
        <w:tc>
          <w:tcPr>
            <w:tcW w:w="1499" w:type="dxa"/>
            <w:hideMark/>
          </w:tcPr>
          <w:p w14:paraId="043E6CB6" w14:textId="5A2D6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MUGI</w:t>
            </w:r>
          </w:p>
        </w:tc>
        <w:tc>
          <w:tcPr>
            <w:tcW w:w="1021" w:type="dxa"/>
          </w:tcPr>
          <w:p w14:paraId="18D0862C" w14:textId="001245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HM19_18</w:t>
            </w:r>
          </w:p>
        </w:tc>
        <w:tc>
          <w:tcPr>
            <w:tcW w:w="1132" w:type="dxa"/>
            <w:hideMark/>
          </w:tcPr>
          <w:p w14:paraId="69DD41BB" w14:textId="1243464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08.02.2019</w:t>
            </w:r>
          </w:p>
        </w:tc>
        <w:tc>
          <w:tcPr>
            <w:tcW w:w="517" w:type="dxa"/>
          </w:tcPr>
          <w:p w14:paraId="24D3E7BF" w14:textId="3FA81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82F84F0" w14:textId="2AD412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757AD42" w14:textId="1A41FB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1DC233" w14:textId="00BB10F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081E67" w14:textId="673E6E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E85CFE5" w14:textId="4D2741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2C8E1B" w14:textId="63D16B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657CA8" w14:textId="77777777" w:rsidTr="0049269A">
        <w:trPr>
          <w:trHeight w:val="252"/>
        </w:trPr>
        <w:tc>
          <w:tcPr>
            <w:tcW w:w="915" w:type="dxa"/>
          </w:tcPr>
          <w:p w14:paraId="6CBAF333" w14:textId="7DB3076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BB22D19" w14:textId="5DD14EE8" w:rsidR="0040381A" w:rsidRPr="00B3516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rPr>
              <w:t>SIGMA</w:t>
            </w:r>
            <w:r w:rsidR="00B3516D">
              <w:rPr>
                <w:rFonts w:asciiTheme="majorHAnsi" w:eastAsia="Times New Roman" w:hAnsiTheme="majorHAnsi" w:cstheme="majorHAnsi"/>
                <w:sz w:val="20"/>
                <w:szCs w:val="20"/>
                <w:lang w:val="en-US"/>
              </w:rPr>
              <w:t xml:space="preserve"> (P)</w:t>
            </w:r>
          </w:p>
        </w:tc>
        <w:tc>
          <w:tcPr>
            <w:tcW w:w="1021" w:type="dxa"/>
          </w:tcPr>
          <w:p w14:paraId="396538F5" w14:textId="580E92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w:t>
            </w:r>
          </w:p>
        </w:tc>
        <w:tc>
          <w:tcPr>
            <w:tcW w:w="1132" w:type="dxa"/>
            <w:hideMark/>
          </w:tcPr>
          <w:p w14:paraId="0D78EE67" w14:textId="0773CD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06.11.2016</w:t>
            </w:r>
          </w:p>
        </w:tc>
        <w:tc>
          <w:tcPr>
            <w:tcW w:w="517" w:type="dxa"/>
          </w:tcPr>
          <w:p w14:paraId="5084763E" w14:textId="2ED6E0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35EA27B" w14:textId="706E3F6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113B2210" w14:textId="1DAEFDD5"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26.05.2019</w:t>
            </w:r>
          </w:p>
        </w:tc>
        <w:tc>
          <w:tcPr>
            <w:tcW w:w="709" w:type="dxa"/>
          </w:tcPr>
          <w:p w14:paraId="7675962D" w14:textId="23875F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F822B1B" w14:textId="4DB0107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D8949AC" w14:textId="7614F45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D06F63E" w14:textId="5C905CC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49791B7" w14:textId="77777777" w:rsidTr="0049269A">
        <w:trPr>
          <w:trHeight w:val="252"/>
        </w:trPr>
        <w:tc>
          <w:tcPr>
            <w:tcW w:w="915" w:type="dxa"/>
          </w:tcPr>
          <w:p w14:paraId="31C606FA" w14:textId="582EDCE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86C0E60" w14:textId="20F3AD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POLON</w:t>
            </w:r>
          </w:p>
        </w:tc>
        <w:tc>
          <w:tcPr>
            <w:tcW w:w="1021" w:type="dxa"/>
          </w:tcPr>
          <w:p w14:paraId="6BCC87B7" w14:textId="420C0F8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L19_2</w:t>
            </w:r>
          </w:p>
        </w:tc>
        <w:tc>
          <w:tcPr>
            <w:tcW w:w="1132" w:type="dxa"/>
            <w:hideMark/>
          </w:tcPr>
          <w:p w14:paraId="54704E71" w14:textId="1BC508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25.04.2016</w:t>
            </w:r>
          </w:p>
        </w:tc>
        <w:tc>
          <w:tcPr>
            <w:tcW w:w="517" w:type="dxa"/>
          </w:tcPr>
          <w:p w14:paraId="47158D0C" w14:textId="045CEBC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37E2F85" w14:textId="04B8F8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3A89D2CA" w14:textId="21F7E4FB"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26.01.2017</w:t>
            </w:r>
          </w:p>
        </w:tc>
        <w:tc>
          <w:tcPr>
            <w:tcW w:w="709" w:type="dxa"/>
          </w:tcPr>
          <w:p w14:paraId="181D66CE" w14:textId="1B71182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0E67A3E9" w14:textId="180F25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67EC832C" w14:textId="1CEFCD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3FD56AC" w14:textId="29454D4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682F7C9" w14:textId="77777777" w:rsidTr="0049269A">
        <w:trPr>
          <w:trHeight w:val="252"/>
        </w:trPr>
        <w:tc>
          <w:tcPr>
            <w:tcW w:w="915" w:type="dxa"/>
          </w:tcPr>
          <w:p w14:paraId="3383DE98" w14:textId="18DE04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05BDFABE" w14:textId="5A0C6C1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FINNICK</w:t>
            </w:r>
          </w:p>
        </w:tc>
        <w:tc>
          <w:tcPr>
            <w:tcW w:w="1021" w:type="dxa"/>
          </w:tcPr>
          <w:p w14:paraId="515F3184" w14:textId="63BCF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L19_3</w:t>
            </w:r>
          </w:p>
        </w:tc>
        <w:tc>
          <w:tcPr>
            <w:tcW w:w="1132" w:type="dxa"/>
            <w:hideMark/>
          </w:tcPr>
          <w:p w14:paraId="6448F5A8" w14:textId="70D2F1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05BF53D8" w14:textId="7BCEABA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E05156E" w14:textId="20D0CFC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2B976FA" w14:textId="70564A6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747DCB" w14:textId="5CB94A0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E148615" w14:textId="3AFDAA2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C1DB6C1" w14:textId="36AF9F2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85C06EB" w14:textId="62B2CC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E6DA4E4" w14:textId="77777777" w:rsidTr="0049269A">
        <w:trPr>
          <w:trHeight w:val="252"/>
        </w:trPr>
        <w:tc>
          <w:tcPr>
            <w:tcW w:w="915" w:type="dxa"/>
          </w:tcPr>
          <w:p w14:paraId="31896E49" w14:textId="186745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96894E9" w14:textId="746AE63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TONKS</w:t>
            </w:r>
          </w:p>
        </w:tc>
        <w:tc>
          <w:tcPr>
            <w:tcW w:w="1021" w:type="dxa"/>
          </w:tcPr>
          <w:p w14:paraId="081E1030" w14:textId="62EF5FE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L19_4</w:t>
            </w:r>
          </w:p>
        </w:tc>
        <w:tc>
          <w:tcPr>
            <w:tcW w:w="1132" w:type="dxa"/>
            <w:hideMark/>
          </w:tcPr>
          <w:p w14:paraId="6C25A601" w14:textId="07D7118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23.04.2017</w:t>
            </w:r>
          </w:p>
        </w:tc>
        <w:tc>
          <w:tcPr>
            <w:tcW w:w="517" w:type="dxa"/>
          </w:tcPr>
          <w:p w14:paraId="5C41E5D3" w14:textId="429B14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B5E5BC3" w14:textId="18003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4D9E7FDA" w14:textId="39711C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45CE7BA" w14:textId="4B58EDC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584D942" w14:textId="000AAB5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2C55F665" w14:textId="0A789D7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6A1B9CA3" w14:textId="0059427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BA90AC3" w14:textId="77777777" w:rsidTr="0049269A">
        <w:trPr>
          <w:trHeight w:val="252"/>
        </w:trPr>
        <w:tc>
          <w:tcPr>
            <w:tcW w:w="915" w:type="dxa"/>
          </w:tcPr>
          <w:p w14:paraId="64EFDC96" w14:textId="4CDC97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F5B7DC4" w14:textId="745A6C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THURSDAY</w:t>
            </w:r>
          </w:p>
        </w:tc>
        <w:tc>
          <w:tcPr>
            <w:tcW w:w="1021" w:type="dxa"/>
          </w:tcPr>
          <w:p w14:paraId="6869D2A2" w14:textId="143ECB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L19_5</w:t>
            </w:r>
          </w:p>
        </w:tc>
        <w:tc>
          <w:tcPr>
            <w:tcW w:w="1132" w:type="dxa"/>
            <w:hideMark/>
          </w:tcPr>
          <w:p w14:paraId="23F4B839" w14:textId="035CAA2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0804347F" w14:textId="525B665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E4C2B75" w14:textId="671ABE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539565" w14:textId="436A8DC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E986973" w14:textId="2DA6D28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99A61A2" w14:textId="6B32955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BB8E61C" w14:textId="503CB3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1BAE9031" w14:textId="7B56E8E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73C861D" w14:textId="77777777" w:rsidTr="0049269A">
        <w:trPr>
          <w:trHeight w:val="252"/>
        </w:trPr>
        <w:tc>
          <w:tcPr>
            <w:tcW w:w="915" w:type="dxa"/>
          </w:tcPr>
          <w:p w14:paraId="33CFC745" w14:textId="45A6B1E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2F0EC98B" w14:textId="7E48E8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ANNIE</w:t>
            </w:r>
          </w:p>
        </w:tc>
        <w:tc>
          <w:tcPr>
            <w:tcW w:w="1021" w:type="dxa"/>
          </w:tcPr>
          <w:p w14:paraId="45752399" w14:textId="480B280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L19_6</w:t>
            </w:r>
          </w:p>
        </w:tc>
        <w:tc>
          <w:tcPr>
            <w:tcW w:w="1132" w:type="dxa"/>
            <w:hideMark/>
          </w:tcPr>
          <w:p w14:paraId="6556A6E5" w14:textId="355A6D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5DD6136E" w14:textId="177315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484D9162" w14:textId="245EA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53F9813" w14:textId="69CD288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4EA8DE" w14:textId="65D3B98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78002CC" w14:textId="08122CD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2CE67E74" w14:textId="43BDDE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7A65C1AC" w14:textId="5030D4E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8E10DB4" w14:textId="77777777" w:rsidTr="0049269A">
        <w:trPr>
          <w:trHeight w:val="252"/>
        </w:trPr>
        <w:tc>
          <w:tcPr>
            <w:tcW w:w="915" w:type="dxa"/>
          </w:tcPr>
          <w:p w14:paraId="6CAB546A" w14:textId="2704E2A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7F1E59F" w14:textId="67D82D5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WEASEL</w:t>
            </w:r>
          </w:p>
        </w:tc>
        <w:tc>
          <w:tcPr>
            <w:tcW w:w="1021" w:type="dxa"/>
          </w:tcPr>
          <w:p w14:paraId="69C8CC22" w14:textId="6F0AD4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L19_7</w:t>
            </w:r>
          </w:p>
        </w:tc>
        <w:tc>
          <w:tcPr>
            <w:tcW w:w="1132" w:type="dxa"/>
            <w:hideMark/>
          </w:tcPr>
          <w:p w14:paraId="3602CB7F" w14:textId="567784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36340EA5" w14:textId="35101B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24458C99" w14:textId="78B441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CF0FDE4" w14:textId="4EB66FC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5B42B61" w14:textId="0682848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2A8E0DA" w14:textId="30B11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C1A97F4" w14:textId="65FABD4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7289C2AE" w14:textId="7C65AAE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48D4DF3" w14:textId="77777777" w:rsidTr="0049269A">
        <w:trPr>
          <w:trHeight w:val="252"/>
        </w:trPr>
        <w:tc>
          <w:tcPr>
            <w:tcW w:w="915" w:type="dxa"/>
          </w:tcPr>
          <w:p w14:paraId="3659ECDE" w14:textId="01792AA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CD79F42" w14:textId="0364ADF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FLEDERMAUS</w:t>
            </w:r>
          </w:p>
        </w:tc>
        <w:tc>
          <w:tcPr>
            <w:tcW w:w="1021" w:type="dxa"/>
          </w:tcPr>
          <w:p w14:paraId="201BEDAF" w14:textId="0D836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L19_8</w:t>
            </w:r>
          </w:p>
        </w:tc>
        <w:tc>
          <w:tcPr>
            <w:tcW w:w="1132" w:type="dxa"/>
            <w:hideMark/>
          </w:tcPr>
          <w:p w14:paraId="2705A455" w14:textId="3A3B32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23.02.2018</w:t>
            </w:r>
          </w:p>
        </w:tc>
        <w:tc>
          <w:tcPr>
            <w:tcW w:w="517" w:type="dxa"/>
          </w:tcPr>
          <w:p w14:paraId="7973BF5C" w14:textId="46090D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E7E2660" w14:textId="0622A07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44279658" w14:textId="47EAB6E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52C2A7F" w14:textId="582235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C9BA67D" w14:textId="3BF0EF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B9885B" w14:textId="5F3C42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3</w:t>
            </w:r>
          </w:p>
        </w:tc>
        <w:tc>
          <w:tcPr>
            <w:tcW w:w="991" w:type="dxa"/>
          </w:tcPr>
          <w:p w14:paraId="2181BB80" w14:textId="77E60BB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 (ROV)</w:t>
            </w:r>
          </w:p>
        </w:tc>
      </w:tr>
      <w:tr w:rsidR="00405AD0" w:rsidRPr="00927D4D" w14:paraId="10B77338" w14:textId="77777777" w:rsidTr="0049269A">
        <w:trPr>
          <w:trHeight w:val="252"/>
        </w:trPr>
        <w:tc>
          <w:tcPr>
            <w:tcW w:w="915" w:type="dxa"/>
          </w:tcPr>
          <w:p w14:paraId="755BF3E7" w14:textId="2065B1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5BF43B8B" w14:textId="7A7E43E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HAOPIA</w:t>
            </w:r>
          </w:p>
        </w:tc>
        <w:tc>
          <w:tcPr>
            <w:tcW w:w="1021" w:type="dxa"/>
          </w:tcPr>
          <w:p w14:paraId="69E7689F" w14:textId="042E8C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L19_9</w:t>
            </w:r>
          </w:p>
        </w:tc>
        <w:tc>
          <w:tcPr>
            <w:tcW w:w="1132" w:type="dxa"/>
            <w:hideMark/>
          </w:tcPr>
          <w:p w14:paraId="439D1C49" w14:textId="0A6708D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405FF370" w14:textId="644789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D52FFB9" w14:textId="6881387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6E10C58" w14:textId="127789B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D417484" w14:textId="337444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156AA12" w14:textId="2A67054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5AAB165B" w14:textId="25D8D60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01FCA10" w14:textId="635AC7E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9C5C167" w14:textId="77777777" w:rsidTr="0049269A">
        <w:trPr>
          <w:trHeight w:val="252"/>
        </w:trPr>
        <w:tc>
          <w:tcPr>
            <w:tcW w:w="915" w:type="dxa"/>
          </w:tcPr>
          <w:p w14:paraId="5D4BB765" w14:textId="786929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8CBD680" w14:textId="5874F4F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LUTHER</w:t>
            </w:r>
          </w:p>
        </w:tc>
        <w:tc>
          <w:tcPr>
            <w:tcW w:w="1021" w:type="dxa"/>
          </w:tcPr>
          <w:p w14:paraId="0149B35A" w14:textId="48786D4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L19_10</w:t>
            </w:r>
          </w:p>
        </w:tc>
        <w:tc>
          <w:tcPr>
            <w:tcW w:w="1132" w:type="dxa"/>
            <w:hideMark/>
          </w:tcPr>
          <w:p w14:paraId="6EF0DE50" w14:textId="021155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AD004A8" w14:textId="276F76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98D9FE5" w14:textId="3C0AF1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457C3A38" w14:textId="0EEA39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521CC59" w14:textId="0E69C06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6629E1F" w14:textId="631FC6F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4E88DB8B" w14:textId="0A9799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4C911947" w14:textId="2CB383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29D47F" w14:textId="77777777" w:rsidTr="0049269A">
        <w:trPr>
          <w:trHeight w:val="252"/>
        </w:trPr>
        <w:tc>
          <w:tcPr>
            <w:tcW w:w="915" w:type="dxa"/>
          </w:tcPr>
          <w:p w14:paraId="4D9FF2CA" w14:textId="755C62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2995EEA" w14:textId="426BDA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LENNON</w:t>
            </w:r>
          </w:p>
        </w:tc>
        <w:tc>
          <w:tcPr>
            <w:tcW w:w="1021" w:type="dxa"/>
          </w:tcPr>
          <w:p w14:paraId="4FA465B1" w14:textId="10CBF5A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L19_11</w:t>
            </w:r>
          </w:p>
        </w:tc>
        <w:tc>
          <w:tcPr>
            <w:tcW w:w="1132" w:type="dxa"/>
            <w:hideMark/>
          </w:tcPr>
          <w:p w14:paraId="10DB1053" w14:textId="05D0B8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35E7B8" w14:textId="7A2137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F0E0769" w14:textId="694F59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24BF8839" w14:textId="4ABEC3C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768B3CF" w14:textId="0A081C9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8498271" w14:textId="0CA9568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C69F3A5" w14:textId="74D808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51C5B7BB" w14:textId="7DD4CAC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9720397" w14:textId="77777777" w:rsidTr="0049269A">
        <w:trPr>
          <w:trHeight w:val="252"/>
        </w:trPr>
        <w:tc>
          <w:tcPr>
            <w:tcW w:w="915" w:type="dxa"/>
          </w:tcPr>
          <w:p w14:paraId="7872EC09" w14:textId="744223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C9C862" w14:textId="0DB0491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ISRAEL</w:t>
            </w:r>
          </w:p>
        </w:tc>
        <w:tc>
          <w:tcPr>
            <w:tcW w:w="1021" w:type="dxa"/>
          </w:tcPr>
          <w:p w14:paraId="131D3C05" w14:textId="457801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L19_12</w:t>
            </w:r>
          </w:p>
        </w:tc>
        <w:tc>
          <w:tcPr>
            <w:tcW w:w="1132" w:type="dxa"/>
            <w:hideMark/>
          </w:tcPr>
          <w:p w14:paraId="56190C93" w14:textId="35425C3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080FB08A" w14:textId="6764D69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A044D5B" w14:textId="43073F2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54197B9D" w14:textId="136A47B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8655470" w14:textId="318A78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E2B9A8" w14:textId="66C6EC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AB3BBF5" w14:textId="1ED682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2F60741" w14:textId="67743D0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8C674DC" w14:textId="77777777" w:rsidTr="0049269A">
        <w:trPr>
          <w:trHeight w:val="252"/>
        </w:trPr>
        <w:tc>
          <w:tcPr>
            <w:tcW w:w="915" w:type="dxa"/>
          </w:tcPr>
          <w:p w14:paraId="1086A353" w14:textId="2865FA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6007287" w14:textId="21635C8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NELSON</w:t>
            </w:r>
          </w:p>
        </w:tc>
        <w:tc>
          <w:tcPr>
            <w:tcW w:w="1021" w:type="dxa"/>
          </w:tcPr>
          <w:p w14:paraId="4BDC546E" w14:textId="6CF4D88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L19_13</w:t>
            </w:r>
          </w:p>
        </w:tc>
        <w:tc>
          <w:tcPr>
            <w:tcW w:w="1132" w:type="dxa"/>
            <w:hideMark/>
          </w:tcPr>
          <w:p w14:paraId="2A366123" w14:textId="0D13D29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18.07.2018</w:t>
            </w:r>
          </w:p>
        </w:tc>
        <w:tc>
          <w:tcPr>
            <w:tcW w:w="517" w:type="dxa"/>
          </w:tcPr>
          <w:p w14:paraId="249537B7" w14:textId="2289DC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339491F" w14:textId="5CF4560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Sub-Adult</w:t>
            </w:r>
          </w:p>
        </w:tc>
        <w:tc>
          <w:tcPr>
            <w:tcW w:w="1134" w:type="dxa"/>
          </w:tcPr>
          <w:p w14:paraId="7CDFDA3D" w14:textId="4B97FDA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0FDAE7" w14:textId="2835075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D6B4746" w14:textId="62654B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33CF9DBF" w14:textId="2652B3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390B70BB" w14:textId="71566F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38BC1A1" w14:textId="77777777" w:rsidTr="0049269A">
        <w:trPr>
          <w:trHeight w:val="252"/>
        </w:trPr>
        <w:tc>
          <w:tcPr>
            <w:tcW w:w="915" w:type="dxa"/>
          </w:tcPr>
          <w:p w14:paraId="2AAB2DFE" w14:textId="6B4F67C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07DE2E1" w14:textId="002F00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SQUELCH</w:t>
            </w:r>
          </w:p>
        </w:tc>
        <w:tc>
          <w:tcPr>
            <w:tcW w:w="1021" w:type="dxa"/>
          </w:tcPr>
          <w:p w14:paraId="384D7E4C" w14:textId="54066C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L19_14</w:t>
            </w:r>
          </w:p>
        </w:tc>
        <w:tc>
          <w:tcPr>
            <w:tcW w:w="1132" w:type="dxa"/>
            <w:hideMark/>
          </w:tcPr>
          <w:p w14:paraId="3875AC1A" w14:textId="4F1FB99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CDF2F9C" w14:textId="1DEDBA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5583D89" w14:textId="0B8733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96C684" w14:textId="20EB6F6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90EA24C" w14:textId="1566B23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A505A38" w14:textId="724DAD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7DCCA31" w14:textId="4DABA7B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5BCF11E" w14:textId="1BF28EF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A4080A3" w14:textId="77777777" w:rsidTr="0049269A">
        <w:trPr>
          <w:trHeight w:val="252"/>
        </w:trPr>
        <w:tc>
          <w:tcPr>
            <w:tcW w:w="915" w:type="dxa"/>
          </w:tcPr>
          <w:p w14:paraId="7A0BF955" w14:textId="604D842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43900126" w14:textId="4032862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SQUEAL</w:t>
            </w:r>
          </w:p>
        </w:tc>
        <w:tc>
          <w:tcPr>
            <w:tcW w:w="1021" w:type="dxa"/>
          </w:tcPr>
          <w:p w14:paraId="7723381B" w14:textId="23C462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L19_15</w:t>
            </w:r>
          </w:p>
        </w:tc>
        <w:tc>
          <w:tcPr>
            <w:tcW w:w="1132" w:type="dxa"/>
            <w:hideMark/>
          </w:tcPr>
          <w:p w14:paraId="0688E979" w14:textId="3C6A97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1B137DE9" w14:textId="44262AF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D717231" w14:textId="793255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7E50125B" w14:textId="031D739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0069701" w14:textId="1FD021F4"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AF267F6" w14:textId="3174FC7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52981A6" w14:textId="4D4E78A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43379A9" w14:textId="43649B1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5271A96" w14:textId="77777777" w:rsidTr="0049269A">
        <w:trPr>
          <w:trHeight w:val="252"/>
        </w:trPr>
        <w:tc>
          <w:tcPr>
            <w:tcW w:w="915" w:type="dxa"/>
          </w:tcPr>
          <w:p w14:paraId="34743B3E" w14:textId="18D3A9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6793AB41" w14:textId="48A58E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SIZZLE</w:t>
            </w:r>
          </w:p>
        </w:tc>
        <w:tc>
          <w:tcPr>
            <w:tcW w:w="1021" w:type="dxa"/>
          </w:tcPr>
          <w:p w14:paraId="4717861A" w14:textId="5681CF5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L19_16</w:t>
            </w:r>
          </w:p>
        </w:tc>
        <w:tc>
          <w:tcPr>
            <w:tcW w:w="1132" w:type="dxa"/>
            <w:hideMark/>
          </w:tcPr>
          <w:p w14:paraId="271DC5BD" w14:textId="477C230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75C9BD89" w14:textId="074B238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C37B76E" w14:textId="55D209A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DD0EFAD" w14:textId="1BE787E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C40BFED" w14:textId="0EB361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4C03C06" w14:textId="47DBF48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7D7EEE6D" w14:textId="5676FEE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0A16BAF" w14:textId="059E7BA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4EFFA3" w14:textId="77777777" w:rsidTr="0049269A">
        <w:trPr>
          <w:trHeight w:val="252"/>
        </w:trPr>
        <w:tc>
          <w:tcPr>
            <w:tcW w:w="915" w:type="dxa"/>
          </w:tcPr>
          <w:p w14:paraId="3D525F59" w14:textId="0B07673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8339B70" w14:textId="3FC47C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SLOP</w:t>
            </w:r>
          </w:p>
        </w:tc>
        <w:tc>
          <w:tcPr>
            <w:tcW w:w="1021" w:type="dxa"/>
          </w:tcPr>
          <w:p w14:paraId="14974A96" w14:textId="21DBA7A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L19_17</w:t>
            </w:r>
          </w:p>
        </w:tc>
        <w:tc>
          <w:tcPr>
            <w:tcW w:w="1132" w:type="dxa"/>
            <w:hideMark/>
          </w:tcPr>
          <w:p w14:paraId="0EDED698" w14:textId="6AEF6A5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5B873E2C" w14:textId="689F4E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5DB3836" w14:textId="577917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30851020" w14:textId="1C545C1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59D720A" w14:textId="129E767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063800D" w14:textId="3B0FBB9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06B823D" w14:textId="2E1D96C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4CB5EF5" w14:textId="2BFA754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C4CC7D8" w14:textId="77777777" w:rsidTr="0049269A">
        <w:trPr>
          <w:trHeight w:val="252"/>
        </w:trPr>
        <w:tc>
          <w:tcPr>
            <w:tcW w:w="915" w:type="dxa"/>
          </w:tcPr>
          <w:p w14:paraId="2D895087" w14:textId="360FEA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1DB1C2CB" w14:textId="382B444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SPLAT</w:t>
            </w:r>
          </w:p>
        </w:tc>
        <w:tc>
          <w:tcPr>
            <w:tcW w:w="1021" w:type="dxa"/>
          </w:tcPr>
          <w:p w14:paraId="40C4FDC5" w14:textId="509E541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L19_18</w:t>
            </w:r>
          </w:p>
        </w:tc>
        <w:tc>
          <w:tcPr>
            <w:tcW w:w="1132" w:type="dxa"/>
            <w:hideMark/>
          </w:tcPr>
          <w:p w14:paraId="478AB086" w14:textId="71D363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4FF49D6A" w14:textId="42A10CB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EA2E929" w14:textId="6E69126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51470AD2" w14:textId="6B5CD1C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7DD41E5" w14:textId="643408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B1B6091" w14:textId="642CDB1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380B373" w14:textId="402ED06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6F84E674" w14:textId="42722D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8A338D" w14:textId="77777777" w:rsidTr="0049269A">
        <w:trPr>
          <w:trHeight w:val="252"/>
        </w:trPr>
        <w:tc>
          <w:tcPr>
            <w:tcW w:w="915" w:type="dxa"/>
          </w:tcPr>
          <w:p w14:paraId="2F5B6BAA" w14:textId="1B9391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L2019</w:t>
            </w:r>
          </w:p>
        </w:tc>
        <w:tc>
          <w:tcPr>
            <w:tcW w:w="1499" w:type="dxa"/>
            <w:hideMark/>
          </w:tcPr>
          <w:p w14:paraId="389B8389" w14:textId="53EA11A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SAUSAGE</w:t>
            </w:r>
          </w:p>
        </w:tc>
        <w:tc>
          <w:tcPr>
            <w:tcW w:w="1021" w:type="dxa"/>
          </w:tcPr>
          <w:p w14:paraId="4CE3F3EC" w14:textId="1BC61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L19_19</w:t>
            </w:r>
          </w:p>
        </w:tc>
        <w:tc>
          <w:tcPr>
            <w:tcW w:w="1132" w:type="dxa"/>
            <w:hideMark/>
          </w:tcPr>
          <w:p w14:paraId="4111DEFC" w14:textId="1914422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13.03.2019</w:t>
            </w:r>
          </w:p>
        </w:tc>
        <w:tc>
          <w:tcPr>
            <w:tcW w:w="517" w:type="dxa"/>
          </w:tcPr>
          <w:p w14:paraId="39960293" w14:textId="37718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5A43692" w14:textId="7647BFC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774E82D" w14:textId="62E9158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B6544D6" w14:textId="3B44679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662E4FE" w14:textId="6E35A76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35D5221C" w14:textId="5EFDAD0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24A7C6" w14:textId="313B6E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648296C6" w14:textId="77777777" w:rsidTr="0049269A">
        <w:trPr>
          <w:trHeight w:val="252"/>
        </w:trPr>
        <w:tc>
          <w:tcPr>
            <w:tcW w:w="915" w:type="dxa"/>
          </w:tcPr>
          <w:p w14:paraId="278467A6" w14:textId="074B4B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CE85555" w14:textId="7B6AD8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SPRUDDEL</w:t>
            </w:r>
          </w:p>
        </w:tc>
        <w:tc>
          <w:tcPr>
            <w:tcW w:w="1021" w:type="dxa"/>
          </w:tcPr>
          <w:p w14:paraId="1BCF8C74" w14:textId="525CFE7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ZU21_1</w:t>
            </w:r>
          </w:p>
        </w:tc>
        <w:tc>
          <w:tcPr>
            <w:tcW w:w="1132" w:type="dxa"/>
            <w:hideMark/>
          </w:tcPr>
          <w:p w14:paraId="681E5EB1" w14:textId="1D0AA1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10.03.2017</w:t>
            </w:r>
          </w:p>
        </w:tc>
        <w:tc>
          <w:tcPr>
            <w:tcW w:w="517" w:type="dxa"/>
          </w:tcPr>
          <w:p w14:paraId="180D6F56" w14:textId="18E969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0238AB5" w14:textId="4AED98D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5E3B876F" w14:textId="0DCC3A16"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19.05.2019</w:t>
            </w:r>
          </w:p>
        </w:tc>
        <w:tc>
          <w:tcPr>
            <w:tcW w:w="709" w:type="dxa"/>
          </w:tcPr>
          <w:p w14:paraId="256EFB6D" w14:textId="4A45ED62"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A8C69F" w14:textId="170E94C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05C4218" w14:textId="44E496F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8D72275" w14:textId="0760701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040126A" w14:textId="77777777" w:rsidTr="0049269A">
        <w:trPr>
          <w:trHeight w:val="252"/>
        </w:trPr>
        <w:tc>
          <w:tcPr>
            <w:tcW w:w="915" w:type="dxa"/>
          </w:tcPr>
          <w:p w14:paraId="2CF920F1" w14:textId="6E8C91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0DF0F63" w14:textId="7053569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SCUZI</w:t>
            </w:r>
          </w:p>
        </w:tc>
        <w:tc>
          <w:tcPr>
            <w:tcW w:w="1021" w:type="dxa"/>
          </w:tcPr>
          <w:p w14:paraId="737DA9AB" w14:textId="549A328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ZU21_2</w:t>
            </w:r>
          </w:p>
        </w:tc>
        <w:tc>
          <w:tcPr>
            <w:tcW w:w="1132" w:type="dxa"/>
            <w:hideMark/>
          </w:tcPr>
          <w:p w14:paraId="085DFA32" w14:textId="1E49FE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0A9AD52" w14:textId="4D7F413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1854109B" w14:textId="5674FA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7D9927ED" w14:textId="5F3074BE"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01.01.2020</w:t>
            </w:r>
          </w:p>
        </w:tc>
        <w:tc>
          <w:tcPr>
            <w:tcW w:w="709" w:type="dxa"/>
          </w:tcPr>
          <w:p w14:paraId="5F04A44F" w14:textId="77B09BE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C0FDD8B" w14:textId="2DB049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75F1E785" w14:textId="107FD0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2507AEF4" w14:textId="0F4599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B945467" w14:textId="77777777" w:rsidTr="0049269A">
        <w:trPr>
          <w:trHeight w:val="252"/>
        </w:trPr>
        <w:tc>
          <w:tcPr>
            <w:tcW w:w="915" w:type="dxa"/>
          </w:tcPr>
          <w:p w14:paraId="5837BDA2" w14:textId="21A7E4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0F4BBE" w14:textId="1A36575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JAY-A-ROD</w:t>
            </w:r>
          </w:p>
        </w:tc>
        <w:tc>
          <w:tcPr>
            <w:tcW w:w="1021" w:type="dxa"/>
          </w:tcPr>
          <w:p w14:paraId="3AF1B9B3" w14:textId="3A9254F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ZU21_3</w:t>
            </w:r>
          </w:p>
        </w:tc>
        <w:tc>
          <w:tcPr>
            <w:tcW w:w="1132" w:type="dxa"/>
            <w:hideMark/>
          </w:tcPr>
          <w:p w14:paraId="56D98CB1" w14:textId="5EA695F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02.05.2018</w:t>
            </w:r>
          </w:p>
        </w:tc>
        <w:tc>
          <w:tcPr>
            <w:tcW w:w="517" w:type="dxa"/>
          </w:tcPr>
          <w:p w14:paraId="6EB1D865" w14:textId="25F585B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2F745E1" w14:textId="686B12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Adult</w:t>
            </w:r>
          </w:p>
        </w:tc>
        <w:tc>
          <w:tcPr>
            <w:tcW w:w="1134" w:type="dxa"/>
          </w:tcPr>
          <w:p w14:paraId="7749AF7E" w14:textId="22EB28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5D77B6C" w14:textId="4D5A85F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3454F79E" w14:textId="5020653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1835C10" w14:textId="1263324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DE872EC" w14:textId="7C1B759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A0A48F" w14:textId="77777777" w:rsidTr="0049269A">
        <w:trPr>
          <w:trHeight w:val="252"/>
        </w:trPr>
        <w:tc>
          <w:tcPr>
            <w:tcW w:w="915" w:type="dxa"/>
          </w:tcPr>
          <w:p w14:paraId="6BC6ADE5" w14:textId="40FA6E9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476BBCC" w14:textId="410F035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SALAZAR</w:t>
            </w:r>
          </w:p>
        </w:tc>
        <w:tc>
          <w:tcPr>
            <w:tcW w:w="1021" w:type="dxa"/>
          </w:tcPr>
          <w:p w14:paraId="1D069B49" w14:textId="1AD175D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ZU21_4</w:t>
            </w:r>
          </w:p>
        </w:tc>
        <w:tc>
          <w:tcPr>
            <w:tcW w:w="1132" w:type="dxa"/>
            <w:hideMark/>
          </w:tcPr>
          <w:p w14:paraId="6A0F6CC7" w14:textId="7A86EBE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7D606E06" w14:textId="57169F4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CCD0F2B" w14:textId="37C78C5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02C38B9" w14:textId="327A64F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010FAB4" w14:textId="24D2883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D451207" w14:textId="36A6978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609E9F2" w14:textId="028BDFE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096DF6B9" w14:textId="447BD66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2A77C41" w14:textId="77777777" w:rsidTr="0049269A">
        <w:trPr>
          <w:trHeight w:val="252"/>
        </w:trPr>
        <w:tc>
          <w:tcPr>
            <w:tcW w:w="915" w:type="dxa"/>
          </w:tcPr>
          <w:p w14:paraId="60683DAE" w14:textId="6270A37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CD5F171" w14:textId="607204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HELGA</w:t>
            </w:r>
          </w:p>
        </w:tc>
        <w:tc>
          <w:tcPr>
            <w:tcW w:w="1021" w:type="dxa"/>
          </w:tcPr>
          <w:p w14:paraId="45A54648" w14:textId="70A2C6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ZU21_5</w:t>
            </w:r>
          </w:p>
        </w:tc>
        <w:tc>
          <w:tcPr>
            <w:tcW w:w="1132" w:type="dxa"/>
            <w:hideMark/>
          </w:tcPr>
          <w:p w14:paraId="769C60AD" w14:textId="0E7910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3346CCA1" w14:textId="19EA628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6835CAE0" w14:textId="7769DCC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037CB50" w14:textId="1C7F43C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2B86B3F9" w14:textId="3BBF4E0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4B7FDB58" w14:textId="166E963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DBD0509" w14:textId="4B185C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1BD7AA76" w14:textId="5DDD53FB"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6062BE4" w14:textId="77777777" w:rsidTr="0049269A">
        <w:trPr>
          <w:trHeight w:val="252"/>
        </w:trPr>
        <w:tc>
          <w:tcPr>
            <w:tcW w:w="915" w:type="dxa"/>
          </w:tcPr>
          <w:p w14:paraId="6A52D61B" w14:textId="163BF09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5E5694EA" w14:textId="7814E27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GODRIC</w:t>
            </w:r>
          </w:p>
        </w:tc>
        <w:tc>
          <w:tcPr>
            <w:tcW w:w="1021" w:type="dxa"/>
          </w:tcPr>
          <w:p w14:paraId="626A5570" w14:textId="2FA8A67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ZU21_6</w:t>
            </w:r>
          </w:p>
        </w:tc>
        <w:tc>
          <w:tcPr>
            <w:tcW w:w="1132" w:type="dxa"/>
            <w:hideMark/>
          </w:tcPr>
          <w:p w14:paraId="3A9BC3E7" w14:textId="0039F50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2CB18A66" w14:textId="4FD2C42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B7482B" w14:textId="3E25015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6361E9D" w14:textId="5956DA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76EE534" w14:textId="35219CB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325A211" w14:textId="69B31D1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8843EC6" w14:textId="009A049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630D2F8F" w14:textId="0EEBBC3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5077FC8" w14:textId="77777777" w:rsidTr="0049269A">
        <w:trPr>
          <w:trHeight w:val="252"/>
        </w:trPr>
        <w:tc>
          <w:tcPr>
            <w:tcW w:w="915" w:type="dxa"/>
          </w:tcPr>
          <w:p w14:paraId="43CF951E" w14:textId="148880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5CE9788" w14:textId="749CD6A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ROWENA</w:t>
            </w:r>
          </w:p>
        </w:tc>
        <w:tc>
          <w:tcPr>
            <w:tcW w:w="1021" w:type="dxa"/>
          </w:tcPr>
          <w:p w14:paraId="0CBE5D41" w14:textId="7407959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ZU21_7</w:t>
            </w:r>
          </w:p>
        </w:tc>
        <w:tc>
          <w:tcPr>
            <w:tcW w:w="1132" w:type="dxa"/>
            <w:hideMark/>
          </w:tcPr>
          <w:p w14:paraId="0197FDBF" w14:textId="35E154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09.03.2020</w:t>
            </w:r>
          </w:p>
        </w:tc>
        <w:tc>
          <w:tcPr>
            <w:tcW w:w="517" w:type="dxa"/>
          </w:tcPr>
          <w:p w14:paraId="421C9277" w14:textId="63BC41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3EEE4AD9" w14:textId="3217477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49C2D4B" w14:textId="73FD618A"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1C57FB57" w14:textId="6586E6F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9F80AB8" w14:textId="145BAF1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90FE31D" w14:textId="2FADEC3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8</w:t>
            </w:r>
          </w:p>
        </w:tc>
        <w:tc>
          <w:tcPr>
            <w:tcW w:w="991" w:type="dxa"/>
          </w:tcPr>
          <w:p w14:paraId="249C6ADA" w14:textId="04A089B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E6E5B7E" w14:textId="77777777" w:rsidTr="0049269A">
        <w:trPr>
          <w:trHeight w:val="252"/>
        </w:trPr>
        <w:tc>
          <w:tcPr>
            <w:tcW w:w="915" w:type="dxa"/>
          </w:tcPr>
          <w:p w14:paraId="2D01BF27" w14:textId="53A763B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0BBDCD7D" w14:textId="04FD87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BEAR</w:t>
            </w:r>
          </w:p>
        </w:tc>
        <w:tc>
          <w:tcPr>
            <w:tcW w:w="1021" w:type="dxa"/>
          </w:tcPr>
          <w:p w14:paraId="33E9EF60" w14:textId="6203E5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ZU21_8</w:t>
            </w:r>
          </w:p>
        </w:tc>
        <w:tc>
          <w:tcPr>
            <w:tcW w:w="1132" w:type="dxa"/>
            <w:hideMark/>
          </w:tcPr>
          <w:p w14:paraId="0B80DFDF" w14:textId="4CF3F29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735622F7" w14:textId="48182F4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6A192EF9" w14:textId="5D2BC5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6A1A93B9" w14:textId="5A93DF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4241D7A0" w14:textId="03573F3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3C64CD1" w14:textId="7651FC1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45AA817" w14:textId="3E4AF28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077B8314" w14:textId="1DD0BF8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892F144" w14:textId="77777777" w:rsidTr="0049269A">
        <w:trPr>
          <w:trHeight w:val="252"/>
        </w:trPr>
        <w:tc>
          <w:tcPr>
            <w:tcW w:w="915" w:type="dxa"/>
          </w:tcPr>
          <w:p w14:paraId="57A02B2A" w14:textId="57A8A65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3AB8ABBE" w14:textId="3CB533E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MION</w:t>
            </w:r>
          </w:p>
        </w:tc>
        <w:tc>
          <w:tcPr>
            <w:tcW w:w="1021" w:type="dxa"/>
          </w:tcPr>
          <w:p w14:paraId="4859AE0C" w14:textId="4A97B3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ZU21_9</w:t>
            </w:r>
          </w:p>
        </w:tc>
        <w:tc>
          <w:tcPr>
            <w:tcW w:w="1132" w:type="dxa"/>
            <w:hideMark/>
          </w:tcPr>
          <w:p w14:paraId="59A16FFD" w14:textId="3A269A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69B9CBE6" w14:textId="62DA2F9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21522031" w14:textId="4A884B3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1DF8F6DF" w14:textId="760047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9514B66" w14:textId="4520DE4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3BCBD0F" w14:textId="72F9EEF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989D5DA" w14:textId="5C46615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7</w:t>
            </w:r>
          </w:p>
        </w:tc>
        <w:tc>
          <w:tcPr>
            <w:tcW w:w="991" w:type="dxa"/>
          </w:tcPr>
          <w:p w14:paraId="13BA1003" w14:textId="6C50436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AFFA74" w14:textId="77777777" w:rsidTr="0049269A">
        <w:trPr>
          <w:trHeight w:val="252"/>
        </w:trPr>
        <w:tc>
          <w:tcPr>
            <w:tcW w:w="915" w:type="dxa"/>
          </w:tcPr>
          <w:p w14:paraId="6E67B22F" w14:textId="7C0229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483EA33B" w14:textId="7CDFE7A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ZUMA</w:t>
            </w:r>
          </w:p>
        </w:tc>
        <w:tc>
          <w:tcPr>
            <w:tcW w:w="1021" w:type="dxa"/>
          </w:tcPr>
          <w:p w14:paraId="7446070A" w14:textId="18D8D77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ZU21_10</w:t>
            </w:r>
          </w:p>
        </w:tc>
        <w:tc>
          <w:tcPr>
            <w:tcW w:w="1132" w:type="dxa"/>
            <w:hideMark/>
          </w:tcPr>
          <w:p w14:paraId="2608ECFF" w14:textId="1AAEA64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27.03.2020</w:t>
            </w:r>
          </w:p>
        </w:tc>
        <w:tc>
          <w:tcPr>
            <w:tcW w:w="517" w:type="dxa"/>
          </w:tcPr>
          <w:p w14:paraId="29F6E078" w14:textId="6760F00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F78AEF4" w14:textId="17D037B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656F775" w14:textId="03D147D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15A9E3D" w14:textId="18FBED3D"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2015C3D" w14:textId="3EC687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2736B1E" w14:textId="131155B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6</w:t>
            </w:r>
          </w:p>
        </w:tc>
        <w:tc>
          <w:tcPr>
            <w:tcW w:w="991" w:type="dxa"/>
          </w:tcPr>
          <w:p w14:paraId="314DDDFD" w14:textId="5E37C54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CD27455" w14:textId="77777777" w:rsidTr="0049269A">
        <w:trPr>
          <w:trHeight w:val="252"/>
        </w:trPr>
        <w:tc>
          <w:tcPr>
            <w:tcW w:w="915" w:type="dxa"/>
          </w:tcPr>
          <w:p w14:paraId="76C2175E" w14:textId="79EDC29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722827FA" w14:textId="477D42F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SPOEKIES</w:t>
            </w:r>
          </w:p>
        </w:tc>
        <w:tc>
          <w:tcPr>
            <w:tcW w:w="1021" w:type="dxa"/>
          </w:tcPr>
          <w:p w14:paraId="4A2A2B40" w14:textId="6EC4483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ZU21_11</w:t>
            </w:r>
          </w:p>
        </w:tc>
        <w:tc>
          <w:tcPr>
            <w:tcW w:w="1132" w:type="dxa"/>
            <w:hideMark/>
          </w:tcPr>
          <w:p w14:paraId="09929AFC" w14:textId="4E2098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CCBF006" w14:textId="0CE40D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8505E15" w14:textId="7F0E25C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1FAE8681" w14:textId="0EBEE9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1FC9DF7" w14:textId="13C8ED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7661C9C" w14:textId="6C757B0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6EFB332D" w14:textId="1B124B2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1BA9C9FC" w14:textId="1C98FC0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4DBC5900" w14:textId="77777777" w:rsidTr="0049269A">
        <w:trPr>
          <w:trHeight w:val="252"/>
        </w:trPr>
        <w:tc>
          <w:tcPr>
            <w:tcW w:w="915" w:type="dxa"/>
          </w:tcPr>
          <w:p w14:paraId="2A160CB8" w14:textId="314E35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ZU2021</w:t>
            </w:r>
          </w:p>
        </w:tc>
        <w:tc>
          <w:tcPr>
            <w:tcW w:w="1499" w:type="dxa"/>
            <w:hideMark/>
          </w:tcPr>
          <w:p w14:paraId="20C5B9D2" w14:textId="15FC250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WILLOW</w:t>
            </w:r>
          </w:p>
        </w:tc>
        <w:tc>
          <w:tcPr>
            <w:tcW w:w="1021" w:type="dxa"/>
          </w:tcPr>
          <w:p w14:paraId="3BEE9077" w14:textId="2E36399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ZU21_12</w:t>
            </w:r>
          </w:p>
        </w:tc>
        <w:tc>
          <w:tcPr>
            <w:tcW w:w="1132" w:type="dxa"/>
            <w:hideMark/>
          </w:tcPr>
          <w:p w14:paraId="5C767811" w14:textId="45757D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78656442" w14:textId="23ECE82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E908A8" w14:textId="16C400F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6D0C94CE" w14:textId="4D04B29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1F3DCC" w14:textId="1E48D473"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10A9B50" w14:textId="03450D63"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011F8988" w14:textId="27D948A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03985A28" w14:textId="340894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BD75414" w14:textId="77777777" w:rsidTr="0049269A">
        <w:trPr>
          <w:trHeight w:val="252"/>
        </w:trPr>
        <w:tc>
          <w:tcPr>
            <w:tcW w:w="915" w:type="dxa"/>
          </w:tcPr>
          <w:p w14:paraId="3CF5EB2C" w14:textId="2071EB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lastRenderedPageBreak/>
              <w:t>ZU2021</w:t>
            </w:r>
          </w:p>
        </w:tc>
        <w:tc>
          <w:tcPr>
            <w:tcW w:w="1499" w:type="dxa"/>
            <w:hideMark/>
          </w:tcPr>
          <w:p w14:paraId="4DAF3B47" w14:textId="09C340A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TAZARA</w:t>
            </w:r>
          </w:p>
        </w:tc>
        <w:tc>
          <w:tcPr>
            <w:tcW w:w="1021" w:type="dxa"/>
          </w:tcPr>
          <w:p w14:paraId="1EA0ABD0" w14:textId="08128C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ZU21_13</w:t>
            </w:r>
          </w:p>
        </w:tc>
        <w:tc>
          <w:tcPr>
            <w:tcW w:w="1132" w:type="dxa"/>
            <w:hideMark/>
          </w:tcPr>
          <w:p w14:paraId="5681EA4F" w14:textId="0601873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05.01.2021</w:t>
            </w:r>
          </w:p>
        </w:tc>
        <w:tc>
          <w:tcPr>
            <w:tcW w:w="517" w:type="dxa"/>
          </w:tcPr>
          <w:p w14:paraId="5502A199" w14:textId="52941A1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106B888" w14:textId="64C42D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F7C1C8E" w14:textId="4844817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7AE965F" w14:textId="6B0B0A8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11D19A9" w14:textId="489282B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17F945A" w14:textId="55C4ADF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29EFD6ED" w14:textId="484209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D726B90" w14:textId="77777777" w:rsidTr="0049269A">
        <w:trPr>
          <w:trHeight w:val="252"/>
        </w:trPr>
        <w:tc>
          <w:tcPr>
            <w:tcW w:w="915" w:type="dxa"/>
          </w:tcPr>
          <w:p w14:paraId="13CAE982" w14:textId="4D75051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EC1686B" w14:textId="2A5EEDF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MANZA</w:t>
            </w:r>
          </w:p>
        </w:tc>
        <w:tc>
          <w:tcPr>
            <w:tcW w:w="1021" w:type="dxa"/>
          </w:tcPr>
          <w:p w14:paraId="3EB99D92" w14:textId="61E06C0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w:t>
            </w:r>
          </w:p>
        </w:tc>
        <w:tc>
          <w:tcPr>
            <w:tcW w:w="1132" w:type="dxa"/>
            <w:hideMark/>
          </w:tcPr>
          <w:p w14:paraId="0CCFB2F5" w14:textId="3EA8F23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15F85062" w14:textId="16BA5F2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7110BA4" w14:textId="60FE47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DominantF</w:t>
            </w:r>
          </w:p>
        </w:tc>
        <w:tc>
          <w:tcPr>
            <w:tcW w:w="1134" w:type="dxa"/>
          </w:tcPr>
          <w:p w14:paraId="741CC50D" w14:textId="6C210280" w:rsidR="0040381A" w:rsidRPr="00927D4D" w:rsidRDefault="0040381A"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08.07.2021</w:t>
            </w:r>
          </w:p>
        </w:tc>
        <w:tc>
          <w:tcPr>
            <w:tcW w:w="709" w:type="dxa"/>
          </w:tcPr>
          <w:p w14:paraId="7CE7F651" w14:textId="21A0CE1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78B59E03" w14:textId="3FCB7F8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63DC12E0" w14:textId="7553D11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506AC88B" w14:textId="17CC7F0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270F5254" w14:textId="77777777" w:rsidTr="0049269A">
        <w:trPr>
          <w:trHeight w:val="252"/>
        </w:trPr>
        <w:tc>
          <w:tcPr>
            <w:tcW w:w="915" w:type="dxa"/>
          </w:tcPr>
          <w:p w14:paraId="6F8BE952" w14:textId="1D5138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9953EB0" w14:textId="33DC4E9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UMFANA</w:t>
            </w:r>
          </w:p>
        </w:tc>
        <w:tc>
          <w:tcPr>
            <w:tcW w:w="1021" w:type="dxa"/>
          </w:tcPr>
          <w:p w14:paraId="07D15A26" w14:textId="799D9A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NQ21_2</w:t>
            </w:r>
          </w:p>
        </w:tc>
        <w:tc>
          <w:tcPr>
            <w:tcW w:w="1132" w:type="dxa"/>
            <w:hideMark/>
          </w:tcPr>
          <w:p w14:paraId="6D92DBCC" w14:textId="2B8D990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07.04.2018</w:t>
            </w:r>
          </w:p>
        </w:tc>
        <w:tc>
          <w:tcPr>
            <w:tcW w:w="517" w:type="dxa"/>
          </w:tcPr>
          <w:p w14:paraId="490BE8CE" w14:textId="06E0C00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360716AC" w14:textId="72307BD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DominantM</w:t>
            </w:r>
          </w:p>
        </w:tc>
        <w:tc>
          <w:tcPr>
            <w:tcW w:w="1134" w:type="dxa"/>
          </w:tcPr>
          <w:p w14:paraId="0A5B4F3B" w14:textId="27D5860F"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01.07.2021</w:t>
            </w:r>
          </w:p>
        </w:tc>
        <w:tc>
          <w:tcPr>
            <w:tcW w:w="709" w:type="dxa"/>
          </w:tcPr>
          <w:p w14:paraId="0A5C5911" w14:textId="310E2BF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w:t>
            </w:r>
          </w:p>
        </w:tc>
        <w:tc>
          <w:tcPr>
            <w:tcW w:w="1274" w:type="dxa"/>
          </w:tcPr>
          <w:p w14:paraId="2BB0AAFA" w14:textId="69E17BE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302CB688" w14:textId="2B8A89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26C8BD01" w14:textId="1B32D68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FE50491" w14:textId="77777777" w:rsidTr="0049269A">
        <w:trPr>
          <w:trHeight w:val="252"/>
        </w:trPr>
        <w:tc>
          <w:tcPr>
            <w:tcW w:w="915" w:type="dxa"/>
          </w:tcPr>
          <w:p w14:paraId="6BF4ADFC" w14:textId="4FEA6A0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1D631BE" w14:textId="5A31FBF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ZUKO</w:t>
            </w:r>
          </w:p>
        </w:tc>
        <w:tc>
          <w:tcPr>
            <w:tcW w:w="1021" w:type="dxa"/>
          </w:tcPr>
          <w:p w14:paraId="06B25E85" w14:textId="2E426BB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NQ21_3</w:t>
            </w:r>
          </w:p>
        </w:tc>
        <w:tc>
          <w:tcPr>
            <w:tcW w:w="1132" w:type="dxa"/>
            <w:hideMark/>
          </w:tcPr>
          <w:p w14:paraId="613EF59A" w14:textId="7745403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3666A296" w14:textId="7734494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4760FBE6" w14:textId="68EF10DB"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20AE0361" w14:textId="0727323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2C2639" w14:textId="07BA12CE"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5599103" w14:textId="13D1A178"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04D46A3" w14:textId="7CB781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4</w:t>
            </w:r>
          </w:p>
        </w:tc>
        <w:tc>
          <w:tcPr>
            <w:tcW w:w="991" w:type="dxa"/>
          </w:tcPr>
          <w:p w14:paraId="034FAB78" w14:textId="085D242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DD619E3" w14:textId="77777777" w:rsidTr="0049269A">
        <w:trPr>
          <w:trHeight w:val="252"/>
        </w:trPr>
        <w:tc>
          <w:tcPr>
            <w:tcW w:w="915" w:type="dxa"/>
          </w:tcPr>
          <w:p w14:paraId="7DC07652" w14:textId="6EF21F8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0FED36F9" w14:textId="3F05928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 xml:space="preserve">MONONOKE </w:t>
            </w:r>
          </w:p>
        </w:tc>
        <w:tc>
          <w:tcPr>
            <w:tcW w:w="1021" w:type="dxa"/>
          </w:tcPr>
          <w:p w14:paraId="602CD620" w14:textId="452AC8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NQ21_4</w:t>
            </w:r>
          </w:p>
        </w:tc>
        <w:tc>
          <w:tcPr>
            <w:tcW w:w="1132" w:type="dxa"/>
            <w:hideMark/>
          </w:tcPr>
          <w:p w14:paraId="1A62B185" w14:textId="44A96CA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11.11.2019</w:t>
            </w:r>
          </w:p>
        </w:tc>
        <w:tc>
          <w:tcPr>
            <w:tcW w:w="517" w:type="dxa"/>
          </w:tcPr>
          <w:p w14:paraId="0E5A12C8" w14:textId="2BEBF61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57410498" w14:textId="1A78261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EFA0C10" w14:textId="05BEDB4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3062D8A" w14:textId="08701B6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629FEDDC" w14:textId="74C34A4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7E422806" w14:textId="26E728F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1D067AB" w14:textId="7841CD7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72EEC9D4" w14:textId="77777777" w:rsidTr="0049269A">
        <w:trPr>
          <w:trHeight w:val="252"/>
        </w:trPr>
        <w:tc>
          <w:tcPr>
            <w:tcW w:w="915" w:type="dxa"/>
          </w:tcPr>
          <w:p w14:paraId="1108B1E2" w14:textId="59B146F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59ABE704" w14:textId="370949C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HICCUP</w:t>
            </w:r>
          </w:p>
        </w:tc>
        <w:tc>
          <w:tcPr>
            <w:tcW w:w="1021" w:type="dxa"/>
          </w:tcPr>
          <w:p w14:paraId="585F8512" w14:textId="15572CD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NQ21_5</w:t>
            </w:r>
          </w:p>
        </w:tc>
        <w:tc>
          <w:tcPr>
            <w:tcW w:w="1132" w:type="dxa"/>
            <w:hideMark/>
          </w:tcPr>
          <w:p w14:paraId="32CA5E38" w14:textId="3B6E43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01.02.2020</w:t>
            </w:r>
          </w:p>
        </w:tc>
        <w:tc>
          <w:tcPr>
            <w:tcW w:w="517" w:type="dxa"/>
          </w:tcPr>
          <w:p w14:paraId="7FFD14F4" w14:textId="164DC82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88D550D" w14:textId="308F2EA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55139D83" w14:textId="05EEDE1B"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C60C87B" w14:textId="4FD87C4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C6D6BDE" w14:textId="1F0DB837"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D729DA1" w14:textId="0D1B004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2</w:t>
            </w:r>
          </w:p>
        </w:tc>
        <w:tc>
          <w:tcPr>
            <w:tcW w:w="991" w:type="dxa"/>
          </w:tcPr>
          <w:p w14:paraId="48AC352A" w14:textId="0F73C5B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C1B5861" w14:textId="77777777" w:rsidTr="0049269A">
        <w:trPr>
          <w:trHeight w:val="252"/>
        </w:trPr>
        <w:tc>
          <w:tcPr>
            <w:tcW w:w="915" w:type="dxa"/>
          </w:tcPr>
          <w:p w14:paraId="3FF3AFD7" w14:textId="00FCCE40"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DC1D130" w14:textId="548696D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BARNEY</w:t>
            </w:r>
          </w:p>
        </w:tc>
        <w:tc>
          <w:tcPr>
            <w:tcW w:w="1021" w:type="dxa"/>
          </w:tcPr>
          <w:p w14:paraId="63D04BDB" w14:textId="4C5F7BD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NQ21_6</w:t>
            </w:r>
          </w:p>
        </w:tc>
        <w:tc>
          <w:tcPr>
            <w:tcW w:w="1132" w:type="dxa"/>
            <w:hideMark/>
          </w:tcPr>
          <w:p w14:paraId="1F82EBFE" w14:textId="166498E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77A8611" w14:textId="4103245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7CA422AC" w14:textId="2B19CA8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31788D46" w14:textId="37CB64D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63B83274" w14:textId="04D886BC"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3F14BA6C" w14:textId="57F817D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0459A164" w14:textId="5FE612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04B46BF3" w14:textId="6773D62A"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8E2342C" w14:textId="77777777" w:rsidTr="0049269A">
        <w:trPr>
          <w:trHeight w:val="252"/>
        </w:trPr>
        <w:tc>
          <w:tcPr>
            <w:tcW w:w="915" w:type="dxa"/>
          </w:tcPr>
          <w:p w14:paraId="5AE5865A" w14:textId="7D81102A"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601A5455" w14:textId="4C21AF6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COOPER</w:t>
            </w:r>
          </w:p>
        </w:tc>
        <w:tc>
          <w:tcPr>
            <w:tcW w:w="1021" w:type="dxa"/>
          </w:tcPr>
          <w:p w14:paraId="5D0A9C35" w14:textId="061E8AC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NQ21_7</w:t>
            </w:r>
          </w:p>
        </w:tc>
        <w:tc>
          <w:tcPr>
            <w:tcW w:w="1132" w:type="dxa"/>
            <w:hideMark/>
          </w:tcPr>
          <w:p w14:paraId="6D222B93" w14:textId="4E754FE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112251BB" w14:textId="309586E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52EE996B" w14:textId="5275ED6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72418F7F" w14:textId="10E833F8"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0BE018AC" w14:textId="3F24E10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5F89CE10" w14:textId="2C747CA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Focal</w:t>
            </w:r>
          </w:p>
        </w:tc>
        <w:tc>
          <w:tcPr>
            <w:tcW w:w="990" w:type="dxa"/>
          </w:tcPr>
          <w:p w14:paraId="445F98CB" w14:textId="1862DA5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1</w:t>
            </w:r>
          </w:p>
        </w:tc>
        <w:tc>
          <w:tcPr>
            <w:tcW w:w="991" w:type="dxa"/>
          </w:tcPr>
          <w:p w14:paraId="7FA5CD67" w14:textId="61EBF24E"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5A212C81" w14:textId="77777777" w:rsidTr="0049269A">
        <w:trPr>
          <w:trHeight w:val="252"/>
        </w:trPr>
        <w:tc>
          <w:tcPr>
            <w:tcW w:w="915" w:type="dxa"/>
          </w:tcPr>
          <w:p w14:paraId="2A587067" w14:textId="5B560DD3"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78F86CE6" w14:textId="41561E7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MEGARA</w:t>
            </w:r>
          </w:p>
        </w:tc>
        <w:tc>
          <w:tcPr>
            <w:tcW w:w="1021" w:type="dxa"/>
          </w:tcPr>
          <w:p w14:paraId="5176C067" w14:textId="5CBE9316"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NQ21_8</w:t>
            </w:r>
          </w:p>
        </w:tc>
        <w:tc>
          <w:tcPr>
            <w:tcW w:w="1132" w:type="dxa"/>
            <w:hideMark/>
          </w:tcPr>
          <w:p w14:paraId="6D76A97D" w14:textId="1B18DA1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22.04.2020</w:t>
            </w:r>
          </w:p>
        </w:tc>
        <w:tc>
          <w:tcPr>
            <w:tcW w:w="517" w:type="dxa"/>
          </w:tcPr>
          <w:p w14:paraId="3EE56741" w14:textId="7365245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7C511D03" w14:textId="6CA6325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Yearling</w:t>
            </w:r>
          </w:p>
        </w:tc>
        <w:tc>
          <w:tcPr>
            <w:tcW w:w="1134" w:type="dxa"/>
          </w:tcPr>
          <w:p w14:paraId="03639115" w14:textId="371E7CD9"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5D533EF0" w14:textId="01B5839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27C7FD05" w14:textId="2F1F42D2"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Collar</w:t>
            </w:r>
          </w:p>
        </w:tc>
        <w:tc>
          <w:tcPr>
            <w:tcW w:w="990" w:type="dxa"/>
          </w:tcPr>
          <w:p w14:paraId="117F283C" w14:textId="235EB55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5</w:t>
            </w:r>
          </w:p>
        </w:tc>
        <w:tc>
          <w:tcPr>
            <w:tcW w:w="991" w:type="dxa"/>
          </w:tcPr>
          <w:p w14:paraId="41742DC4" w14:textId="33BB8D80"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0C9DC775" w14:textId="77777777" w:rsidTr="0049269A">
        <w:trPr>
          <w:trHeight w:val="252"/>
        </w:trPr>
        <w:tc>
          <w:tcPr>
            <w:tcW w:w="915" w:type="dxa"/>
          </w:tcPr>
          <w:p w14:paraId="3C28E624" w14:textId="0F5D32B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45B543BA" w14:textId="74ED88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MIA</w:t>
            </w:r>
          </w:p>
        </w:tc>
        <w:tc>
          <w:tcPr>
            <w:tcW w:w="1021" w:type="dxa"/>
          </w:tcPr>
          <w:p w14:paraId="0AB6E910" w14:textId="161DA5EF"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NQ21_9</w:t>
            </w:r>
          </w:p>
        </w:tc>
        <w:tc>
          <w:tcPr>
            <w:tcW w:w="1132" w:type="dxa"/>
            <w:hideMark/>
          </w:tcPr>
          <w:p w14:paraId="55F421DE" w14:textId="4389250E"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6461B3C2" w14:textId="0A2FB79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w:t>
            </w:r>
          </w:p>
        </w:tc>
        <w:tc>
          <w:tcPr>
            <w:tcW w:w="1191" w:type="dxa"/>
            <w:hideMark/>
          </w:tcPr>
          <w:p w14:paraId="11C41FB0" w14:textId="01B6FF02"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2DB3BA6" w14:textId="27A85CD0"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CA5E307" w14:textId="2B85C831"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1584BC45" w14:textId="5DA2766C"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210733CF" w14:textId="035E8E04"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7C81C830" w14:textId="3D30484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1D4627E1" w14:textId="77777777" w:rsidTr="0049269A">
        <w:trPr>
          <w:trHeight w:val="252"/>
        </w:trPr>
        <w:tc>
          <w:tcPr>
            <w:tcW w:w="915" w:type="dxa"/>
          </w:tcPr>
          <w:p w14:paraId="2A7F8C9E" w14:textId="056E7E61"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1BF9857C" w14:textId="1F020567"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FREDI</w:t>
            </w:r>
          </w:p>
        </w:tc>
        <w:tc>
          <w:tcPr>
            <w:tcW w:w="1021" w:type="dxa"/>
          </w:tcPr>
          <w:p w14:paraId="7A199576" w14:textId="0E10F27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NQ21_10</w:t>
            </w:r>
          </w:p>
        </w:tc>
        <w:tc>
          <w:tcPr>
            <w:tcW w:w="1132" w:type="dxa"/>
            <w:hideMark/>
          </w:tcPr>
          <w:p w14:paraId="4E829F71" w14:textId="0A0AA6F4"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690958B" w14:textId="63A39058"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42B9124" w14:textId="133A16F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4BB7C8C8" w14:textId="00FD521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7302ABB1" w14:textId="465DCA35"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0AE120" w14:textId="43035C8F"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46418384" w14:textId="5D7ADBA9"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3A4F65E9" w14:textId="0052CC41"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r w:rsidR="00405AD0" w:rsidRPr="00927D4D" w14:paraId="38D0EA9B" w14:textId="77777777" w:rsidTr="0049269A">
        <w:trPr>
          <w:trHeight w:val="252"/>
        </w:trPr>
        <w:tc>
          <w:tcPr>
            <w:tcW w:w="915" w:type="dxa"/>
          </w:tcPr>
          <w:p w14:paraId="5F16F624" w14:textId="7AF30D0D"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NQ2021</w:t>
            </w:r>
          </w:p>
        </w:tc>
        <w:tc>
          <w:tcPr>
            <w:tcW w:w="1499" w:type="dxa"/>
            <w:hideMark/>
          </w:tcPr>
          <w:p w14:paraId="27749B16" w14:textId="36F6191C"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HANSPETER</w:t>
            </w:r>
          </w:p>
        </w:tc>
        <w:tc>
          <w:tcPr>
            <w:tcW w:w="1021" w:type="dxa"/>
          </w:tcPr>
          <w:p w14:paraId="70208A74" w14:textId="3BB7D035"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lang w:val="en-US"/>
              </w:rPr>
              <w:t>NQ21_11</w:t>
            </w:r>
          </w:p>
        </w:tc>
        <w:tc>
          <w:tcPr>
            <w:tcW w:w="1132" w:type="dxa"/>
            <w:hideMark/>
          </w:tcPr>
          <w:p w14:paraId="3F6E70BF" w14:textId="65DF503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07.03.2021</w:t>
            </w:r>
          </w:p>
        </w:tc>
        <w:tc>
          <w:tcPr>
            <w:tcW w:w="517" w:type="dxa"/>
          </w:tcPr>
          <w:p w14:paraId="347F6122" w14:textId="14E5746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M</w:t>
            </w:r>
          </w:p>
        </w:tc>
        <w:tc>
          <w:tcPr>
            <w:tcW w:w="1191" w:type="dxa"/>
            <w:hideMark/>
          </w:tcPr>
          <w:p w14:paraId="0AE8381A" w14:textId="63C5C0B9" w:rsidR="0040381A" w:rsidRPr="00927D4D" w:rsidRDefault="0040381A" w:rsidP="00340956">
            <w:pPr>
              <w:spacing w:line="276" w:lineRule="auto"/>
              <w:jc w:val="center"/>
              <w:rPr>
                <w:rFonts w:asciiTheme="majorHAnsi" w:eastAsia="Times New Roman" w:hAnsiTheme="majorHAnsi" w:cstheme="majorHAnsi"/>
                <w:sz w:val="20"/>
                <w:szCs w:val="20"/>
              </w:rPr>
            </w:pPr>
            <w:r w:rsidRPr="00927D4D">
              <w:rPr>
                <w:rFonts w:asciiTheme="majorHAnsi" w:eastAsia="Times New Roman" w:hAnsiTheme="majorHAnsi" w:cstheme="majorHAnsi"/>
                <w:sz w:val="20"/>
                <w:szCs w:val="20"/>
              </w:rPr>
              <w:t>Juvenile</w:t>
            </w:r>
          </w:p>
        </w:tc>
        <w:tc>
          <w:tcPr>
            <w:tcW w:w="1134" w:type="dxa"/>
          </w:tcPr>
          <w:p w14:paraId="2F6C44B2" w14:textId="1142C427"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NA</w:t>
            </w:r>
          </w:p>
        </w:tc>
        <w:tc>
          <w:tcPr>
            <w:tcW w:w="709" w:type="dxa"/>
          </w:tcPr>
          <w:p w14:paraId="31B12C6F" w14:textId="17232BE6" w:rsidR="0040381A" w:rsidRPr="00927D4D" w:rsidRDefault="00763ED4" w:rsidP="00340956">
            <w:pPr>
              <w:spacing w:line="276" w:lineRule="auto"/>
              <w:jc w:val="center"/>
              <w:rPr>
                <w:rFonts w:asciiTheme="majorHAnsi" w:eastAsia="Times New Roman" w:hAnsiTheme="majorHAnsi" w:cstheme="majorHAnsi"/>
                <w:sz w:val="20"/>
                <w:szCs w:val="20"/>
                <w:lang w:val="en-US"/>
              </w:rPr>
            </w:pPr>
            <w:r>
              <w:rPr>
                <w:rFonts w:asciiTheme="majorHAnsi" w:eastAsia="Times New Roman" w:hAnsiTheme="majorHAnsi" w:cstheme="majorHAnsi"/>
                <w:sz w:val="20"/>
                <w:szCs w:val="20"/>
                <w:lang w:val="en-US"/>
              </w:rPr>
              <w:t>Y</w:t>
            </w:r>
          </w:p>
        </w:tc>
        <w:tc>
          <w:tcPr>
            <w:tcW w:w="1274" w:type="dxa"/>
          </w:tcPr>
          <w:p w14:paraId="09386B45" w14:textId="4881AC06"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None</w:t>
            </w:r>
          </w:p>
        </w:tc>
        <w:tc>
          <w:tcPr>
            <w:tcW w:w="990" w:type="dxa"/>
          </w:tcPr>
          <w:p w14:paraId="12745106" w14:textId="4D49C2AD"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c>
          <w:tcPr>
            <w:tcW w:w="991" w:type="dxa"/>
          </w:tcPr>
          <w:p w14:paraId="52F78D8A" w14:textId="03728D05" w:rsidR="0040381A" w:rsidRPr="00927D4D" w:rsidRDefault="0040381A" w:rsidP="00340956">
            <w:pPr>
              <w:spacing w:line="276" w:lineRule="auto"/>
              <w:jc w:val="center"/>
              <w:rPr>
                <w:rFonts w:asciiTheme="majorHAnsi" w:eastAsia="Times New Roman" w:hAnsiTheme="majorHAnsi" w:cstheme="majorHAnsi"/>
                <w:sz w:val="20"/>
                <w:szCs w:val="20"/>
                <w:lang w:val="en-US"/>
              </w:rPr>
            </w:pPr>
            <w:r w:rsidRPr="00927D4D">
              <w:rPr>
                <w:rFonts w:asciiTheme="majorHAnsi" w:eastAsia="Times New Roman" w:hAnsiTheme="majorHAnsi" w:cstheme="majorHAnsi"/>
                <w:sz w:val="20"/>
                <w:szCs w:val="20"/>
                <w:lang w:val="en-US"/>
              </w:rPr>
              <w:t>0</w:t>
            </w:r>
          </w:p>
        </w:tc>
      </w:tr>
    </w:tbl>
    <w:p w14:paraId="151BB974" w14:textId="77777777" w:rsidR="006D4730" w:rsidRDefault="006D4730" w:rsidP="00B3516D">
      <w:pPr>
        <w:spacing w:before="120" w:line="240" w:lineRule="auto"/>
        <w:ind w:right="-1134"/>
        <w:jc w:val="both"/>
        <w:rPr>
          <w:lang w:val="en-US"/>
        </w:rPr>
      </w:pPr>
    </w:p>
    <w:p w14:paraId="0B4A9CA1" w14:textId="0CD3F7D1" w:rsidR="00DE7466" w:rsidRPr="006D4730" w:rsidRDefault="006D4730" w:rsidP="0049269A">
      <w:pPr>
        <w:spacing w:before="120" w:line="240" w:lineRule="auto"/>
        <w:jc w:val="both"/>
        <w:rPr>
          <w:rFonts w:ascii="Arial" w:hAnsi="Arial" w:cs="Arial"/>
          <w:sz w:val="16"/>
          <w:szCs w:val="16"/>
          <w:lang w:val="en-US"/>
        </w:rPr>
      </w:pPr>
      <w:r>
        <w:rPr>
          <w:noProof/>
          <w:lang w:val="en-US"/>
        </w:rPr>
        <w:drawing>
          <wp:anchor distT="0" distB="0" distL="114300" distR="114300" simplePos="0" relativeHeight="251659264" behindDoc="0" locked="0" layoutInCell="1" allowOverlap="1" wp14:anchorId="35B4C613" wp14:editId="3CA25E98">
            <wp:simplePos x="0" y="0"/>
            <wp:positionH relativeFrom="margin">
              <wp:align>center</wp:align>
            </wp:positionH>
            <wp:positionV relativeFrom="paragraph">
              <wp:posOffset>455930</wp:posOffset>
            </wp:positionV>
            <wp:extent cx="5672455" cy="1490345"/>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2455" cy="1490345"/>
                    </a:xfrm>
                    <a:prstGeom prst="rect">
                      <a:avLst/>
                    </a:prstGeom>
                    <a:noFill/>
                    <a:ln>
                      <a:noFill/>
                    </a:ln>
                  </pic:spPr>
                </pic:pic>
              </a:graphicData>
            </a:graphic>
          </wp:anchor>
        </w:drawing>
      </w:r>
      <w:r w:rsidRPr="006D4730">
        <w:rPr>
          <w:rFonts w:ascii="Arial" w:hAnsi="Arial" w:cs="Arial"/>
          <w:sz w:val="16"/>
          <w:szCs w:val="16"/>
          <w:lang w:val="en-US"/>
        </w:rPr>
        <w:t>Tables S3. Summary of data collection effort for all individual (rows) on each recording day (columns). A green cell indicates that the individual was present in the group and recorded on that particular date, a dark blue cell indicates that it was present in the group but not recorded, a yellow cell indicates that it was absent from the group, with reason indicated as in table S2.</w:t>
      </w:r>
    </w:p>
    <w:p w14:paraId="3ACF9743" w14:textId="24CFDFC3" w:rsidR="00B02548" w:rsidRDefault="0049269A" w:rsidP="007A6ADC">
      <w:pPr>
        <w:spacing w:line="240" w:lineRule="auto"/>
        <w:rPr>
          <w:lang w:val="en-US"/>
        </w:rPr>
      </w:pPr>
      <w:r>
        <w:rPr>
          <w:b/>
          <w:noProof/>
          <w:sz w:val="24"/>
          <w:lang w:val="en-US"/>
        </w:rPr>
        <w:drawing>
          <wp:anchor distT="0" distB="0" distL="114300" distR="114300" simplePos="0" relativeHeight="251654144" behindDoc="0" locked="0" layoutInCell="1" allowOverlap="1" wp14:anchorId="1AF32CAE" wp14:editId="3C13B4DA">
            <wp:simplePos x="0" y="0"/>
            <wp:positionH relativeFrom="margin">
              <wp:align>center</wp:align>
            </wp:positionH>
            <wp:positionV relativeFrom="paragraph">
              <wp:posOffset>1749425</wp:posOffset>
            </wp:positionV>
            <wp:extent cx="5283200" cy="37166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200" cy="3716655"/>
                    </a:xfrm>
                    <a:prstGeom prst="rect">
                      <a:avLst/>
                    </a:prstGeom>
                    <a:noFill/>
                    <a:ln>
                      <a:noFill/>
                    </a:ln>
                  </pic:spPr>
                </pic:pic>
              </a:graphicData>
            </a:graphic>
          </wp:anchor>
        </w:drawing>
      </w:r>
    </w:p>
    <w:p w14:paraId="23B97DAC" w14:textId="422B0DA5" w:rsidR="00405AD0" w:rsidRDefault="00405AD0" w:rsidP="007A6ADC">
      <w:pPr>
        <w:spacing w:line="240" w:lineRule="auto"/>
        <w:rPr>
          <w:b/>
          <w:sz w:val="24"/>
          <w:lang w:val="en-US"/>
        </w:rPr>
      </w:pPr>
    </w:p>
    <w:p w14:paraId="0909A35B" w14:textId="33E24C14" w:rsidR="00B02548" w:rsidRDefault="0049269A" w:rsidP="007A6ADC">
      <w:pPr>
        <w:spacing w:line="240" w:lineRule="auto"/>
        <w:rPr>
          <w:b/>
          <w:sz w:val="24"/>
          <w:lang w:val="en-US"/>
        </w:rPr>
      </w:pPr>
      <w:r>
        <w:rPr>
          <w:b/>
          <w:noProof/>
          <w:sz w:val="24"/>
          <w:lang w:val="en-US"/>
        </w:rPr>
        <w:lastRenderedPageBreak/>
        <w:drawing>
          <wp:anchor distT="0" distB="0" distL="114300" distR="114300" simplePos="0" relativeHeight="251657216" behindDoc="0" locked="0" layoutInCell="1" allowOverlap="1" wp14:anchorId="214E54A2" wp14:editId="5B0DDB8C">
            <wp:simplePos x="0" y="0"/>
            <wp:positionH relativeFrom="margin">
              <wp:align>left</wp:align>
            </wp:positionH>
            <wp:positionV relativeFrom="paragraph">
              <wp:posOffset>4120515</wp:posOffset>
            </wp:positionV>
            <wp:extent cx="3767455" cy="3192145"/>
            <wp:effectExtent l="0" t="0" r="444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7455"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58240" behindDoc="0" locked="0" layoutInCell="1" allowOverlap="1" wp14:anchorId="508F423E" wp14:editId="3DAC6738">
            <wp:simplePos x="0" y="0"/>
            <wp:positionH relativeFrom="margin">
              <wp:align>right</wp:align>
            </wp:positionH>
            <wp:positionV relativeFrom="paragraph">
              <wp:posOffset>4154805</wp:posOffset>
            </wp:positionV>
            <wp:extent cx="2667000" cy="24809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2480945"/>
                    </a:xfrm>
                    <a:prstGeom prst="rect">
                      <a:avLst/>
                    </a:prstGeom>
                    <a:noFill/>
                    <a:ln>
                      <a:noFill/>
                    </a:ln>
                  </pic:spPr>
                </pic:pic>
              </a:graphicData>
            </a:graphic>
          </wp:anchor>
        </w:drawing>
      </w:r>
      <w:r w:rsidR="00E339E0">
        <w:rPr>
          <w:b/>
          <w:noProof/>
          <w:sz w:val="24"/>
          <w:lang w:val="en-US"/>
        </w:rPr>
        <w:drawing>
          <wp:anchor distT="0" distB="0" distL="114300" distR="114300" simplePos="0" relativeHeight="251656192" behindDoc="0" locked="0" layoutInCell="1" allowOverlap="1" wp14:anchorId="00D4B240" wp14:editId="1A00B5A0">
            <wp:simplePos x="0" y="0"/>
            <wp:positionH relativeFrom="margin">
              <wp:align>center</wp:align>
            </wp:positionH>
            <wp:positionV relativeFrom="paragraph">
              <wp:posOffset>245745</wp:posOffset>
            </wp:positionV>
            <wp:extent cx="3945255" cy="3716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5255" cy="3716655"/>
                    </a:xfrm>
                    <a:prstGeom prst="rect">
                      <a:avLst/>
                    </a:prstGeom>
                    <a:noFill/>
                    <a:ln>
                      <a:noFill/>
                    </a:ln>
                  </pic:spPr>
                </pic:pic>
              </a:graphicData>
            </a:graphic>
          </wp:anchor>
        </w:drawing>
      </w:r>
    </w:p>
    <w:p w14:paraId="123D7D8A" w14:textId="77777777" w:rsidR="00E339E0" w:rsidRDefault="00E339E0" w:rsidP="007A6ADC">
      <w:pPr>
        <w:spacing w:line="240" w:lineRule="auto"/>
        <w:rPr>
          <w:b/>
          <w:sz w:val="24"/>
          <w:lang w:val="en-US"/>
        </w:rPr>
      </w:pPr>
    </w:p>
    <w:p w14:paraId="2E4D2885" w14:textId="1179E5D6" w:rsidR="003F4E92" w:rsidRPr="007A6ADC" w:rsidRDefault="0083180B" w:rsidP="007A6ADC">
      <w:pPr>
        <w:spacing w:line="240" w:lineRule="auto"/>
        <w:rPr>
          <w:b/>
          <w:sz w:val="24"/>
          <w:lang w:val="en-US"/>
        </w:rPr>
      </w:pPr>
      <w:r>
        <w:rPr>
          <w:b/>
          <w:sz w:val="24"/>
          <w:lang w:val="en-US"/>
        </w:rPr>
        <w:t>2</w:t>
      </w:r>
      <w:r w:rsidR="006F62D4">
        <w:rPr>
          <w:b/>
          <w:sz w:val="24"/>
          <w:lang w:val="en-US"/>
        </w:rPr>
        <w:t xml:space="preserve"> - </w:t>
      </w:r>
      <w:r w:rsidR="00682511">
        <w:rPr>
          <w:b/>
          <w:sz w:val="24"/>
          <w:lang w:val="en-US"/>
        </w:rPr>
        <w:t>Alternative i</w:t>
      </w:r>
      <w:r w:rsidR="000C24F7" w:rsidRPr="007A6ADC">
        <w:rPr>
          <w:b/>
          <w:sz w:val="24"/>
          <w:lang w:val="en-US"/>
        </w:rPr>
        <w:t>nfluence score</w:t>
      </w:r>
      <w:r w:rsidR="00DE7466">
        <w:rPr>
          <w:b/>
          <w:sz w:val="24"/>
          <w:lang w:val="en-US"/>
        </w:rPr>
        <w:t>s</w:t>
      </w:r>
      <w:r w:rsidR="000C24F7" w:rsidRPr="007A6ADC">
        <w:rPr>
          <w:b/>
          <w:sz w:val="24"/>
          <w:lang w:val="en-US"/>
        </w:rPr>
        <w:t xml:space="preserve"> based on individual positions</w:t>
      </w:r>
    </w:p>
    <w:p w14:paraId="091277F3" w14:textId="01ADC679" w:rsidR="006D75CB" w:rsidRDefault="00EA2533" w:rsidP="007A6ADC">
      <w:pPr>
        <w:spacing w:line="240" w:lineRule="auto"/>
        <w:rPr>
          <w:lang w:val="en-US"/>
        </w:rPr>
      </w:pPr>
      <w:r>
        <w:rPr>
          <w:lang w:val="en-US"/>
        </w:rPr>
        <w:t>Depending on the movement characteristics of the social species under study,</w:t>
      </w:r>
      <w:r w:rsidR="007C4264">
        <w:rPr>
          <w:lang w:val="en-US"/>
        </w:rPr>
        <w:t xml:space="preserve"> individual cues </w:t>
      </w:r>
      <w:r w:rsidR="000028A0">
        <w:rPr>
          <w:lang w:val="en-US"/>
        </w:rPr>
        <w:t xml:space="preserve">that </w:t>
      </w:r>
      <w:r w:rsidR="007C4264">
        <w:rPr>
          <w:lang w:val="en-US"/>
        </w:rPr>
        <w:t>exert influence on the rest of the group’s movement</w:t>
      </w:r>
      <w:r w:rsidR="000028A0">
        <w:rPr>
          <w:lang w:val="en-US"/>
        </w:rPr>
        <w:t xml:space="preserve"> can vary</w:t>
      </w:r>
      <w:r w:rsidR="007C4264">
        <w:rPr>
          <w:lang w:val="en-US"/>
        </w:rPr>
        <w:t>.</w:t>
      </w:r>
      <w:r>
        <w:rPr>
          <w:lang w:val="en-US"/>
        </w:rPr>
        <w:t xml:space="preserve"> In addition to the two influence metrics based on individual </w:t>
      </w:r>
      <w:r w:rsidR="00C22DFA">
        <w:rPr>
          <w:lang w:val="en-US"/>
        </w:rPr>
        <w:t xml:space="preserve">relative </w:t>
      </w:r>
      <w:r>
        <w:rPr>
          <w:lang w:val="en-US"/>
        </w:rPr>
        <w:t xml:space="preserve">movement </w:t>
      </w:r>
      <w:r w:rsidR="00C22DFA">
        <w:rPr>
          <w:rFonts w:eastAsia="Times New Roman" w:cstheme="minorHAnsi"/>
          <w:color w:val="000000"/>
          <w:lang w:val="en-US"/>
        </w:rPr>
        <w:t>(i.e. the group follows their speed and/or direction of motion, see main text)</w:t>
      </w:r>
      <w:r>
        <w:rPr>
          <w:lang w:val="en-US"/>
        </w:rPr>
        <w:t xml:space="preserve">, </w:t>
      </w:r>
      <w:r w:rsidR="00C22DFA">
        <w:rPr>
          <w:rFonts w:eastAsia="Times New Roman" w:cstheme="minorHAnsi"/>
          <w:color w:val="000000"/>
          <w:lang w:val="en-US"/>
        </w:rPr>
        <w:t xml:space="preserve">we also considered the possibility that individuals might exert influence via their relative spatial positioning (i.e. the group moves toward their position in space). </w:t>
      </w:r>
    </w:p>
    <w:p w14:paraId="08A2D856" w14:textId="05876BD1" w:rsidR="00D14852" w:rsidRDefault="00D14852" w:rsidP="00D14852">
      <w:pPr>
        <w:spacing w:before="360" w:after="120" w:line="240" w:lineRule="auto"/>
        <w:jc w:val="both"/>
        <w:outlineLvl w:val="1"/>
        <w:rPr>
          <w:rFonts w:eastAsia="Times New Roman" w:cstheme="minorHAnsi"/>
          <w:bCs/>
          <w:color w:val="000000"/>
          <w:lang w:val="en-US"/>
        </w:rPr>
      </w:pPr>
      <w:r w:rsidRPr="007E1B39">
        <w:rPr>
          <w:rFonts w:eastAsia="Times New Roman" w:cstheme="minorHAnsi"/>
          <w:b/>
          <w:bCs/>
          <w:color w:val="000000"/>
          <w:lang w:val="en-US"/>
        </w:rPr>
        <w:t>Position turning influence</w:t>
      </w:r>
      <w:r>
        <w:rPr>
          <w:rFonts w:eastAsia="Times New Roman" w:cstheme="minorHAnsi"/>
          <w:bCs/>
          <w:color w:val="000000"/>
          <w:lang w:val="en-US"/>
        </w:rPr>
        <w:t xml:space="preserve"> is defined as the probability that the group turns in a given direction (right or left) as a function of an individual’s position to the left or right of the group center</w:t>
      </w:r>
      <w:r w:rsidR="000B4F06">
        <w:rPr>
          <w:rFonts w:eastAsia="Times New Roman" w:cstheme="minorHAnsi"/>
          <w:bCs/>
          <w:color w:val="000000"/>
          <w:lang w:val="en-US"/>
        </w:rPr>
        <w:t xml:space="preserve">. </w:t>
      </w:r>
      <w:r>
        <w:rPr>
          <w:rFonts w:eastAsia="Times New Roman" w:cstheme="minorHAnsi"/>
          <w:bCs/>
          <w:color w:val="000000"/>
          <w:lang w:val="en-US"/>
        </w:rPr>
        <w:t xml:space="preserve">Similarly, </w:t>
      </w:r>
      <w:r w:rsidRPr="00252F3B">
        <w:rPr>
          <w:rFonts w:eastAsia="Times New Roman" w:cstheme="minorHAnsi"/>
          <w:b/>
          <w:bCs/>
          <w:color w:val="000000"/>
          <w:lang w:val="en-US"/>
        </w:rPr>
        <w:t>position speeding influence</w:t>
      </w:r>
      <w:r>
        <w:rPr>
          <w:rFonts w:eastAsia="Times New Roman" w:cstheme="minorHAnsi"/>
          <w:bCs/>
          <w:color w:val="000000"/>
          <w:lang w:val="en-US"/>
        </w:rPr>
        <w:t xml:space="preserve"> is defined as the probability that the group speeds up as a function of the front-back position of an individual</w:t>
      </w:r>
      <w:r w:rsidR="000B4F06">
        <w:rPr>
          <w:rFonts w:eastAsia="Times New Roman" w:cstheme="minorHAnsi"/>
          <w:bCs/>
          <w:color w:val="000000"/>
          <w:lang w:val="en-US"/>
        </w:rPr>
        <w:t>.</w:t>
      </w:r>
      <w:r>
        <w:rPr>
          <w:rFonts w:eastAsia="Times New Roman" w:cstheme="minorHAnsi"/>
          <w:bCs/>
          <w:color w:val="000000"/>
          <w:lang w:val="en-US"/>
        </w:rPr>
        <w:t xml:space="preserve"> </w:t>
      </w:r>
    </w:p>
    <w:p w14:paraId="270A85AF" w14:textId="27BF0829" w:rsidR="000C2B75" w:rsidRPr="00EA2533" w:rsidRDefault="000C2B75" w:rsidP="007A6ADC">
      <w:pPr>
        <w:spacing w:line="240" w:lineRule="auto"/>
        <w:rPr>
          <w:rFonts w:eastAsia="Times New Roman" w:cstheme="minorHAnsi"/>
          <w:lang w:val="en-CA"/>
        </w:rPr>
      </w:pPr>
      <w:r>
        <w:rPr>
          <w:lang w:val="en-US"/>
        </w:rPr>
        <w:lastRenderedPageBreak/>
        <w:t xml:space="preserve">Similar to movement turning influence presented in the main text, the binary response variable for position turning influence is the probability of the group to turn right, but the continuous predictor variable is the left-right position, defined as </w:t>
      </w:r>
      <w:r w:rsidRPr="00CB536D">
        <w:rPr>
          <w:rFonts w:eastAsia="Times New Roman" w:cstheme="minorHAnsi"/>
          <w:lang w:val="en-CA"/>
        </w:rPr>
        <w:t>the y-value of the individual’s past position</w:t>
      </w:r>
      <w:r>
        <w:rPr>
          <w:rFonts w:eastAsia="Times New Roman" w:cstheme="minorHAnsi"/>
          <w:lang w:val="en-CA"/>
        </w:rPr>
        <w:t xml:space="preserve"> </w:t>
      </w:r>
      <w:r w:rsidR="00814401">
        <w:rPr>
          <w:rFonts w:eastAsia="Times New Roman" w:cstheme="minorHAnsi"/>
          <w:lang w:val="en-CA"/>
        </w:rPr>
        <w:t xml:space="preserve">in the group reference frame </w:t>
      </w:r>
      <w:r>
        <w:rPr>
          <w:rFonts w:eastAsia="Times New Roman" w:cstheme="minorHAnsi"/>
          <w:lang w:val="en-CA"/>
        </w:rPr>
        <w:t xml:space="preserve">(see figure S1 below). </w:t>
      </w:r>
      <w:r w:rsidR="00EA2533">
        <w:rPr>
          <w:rFonts w:eastAsia="Times New Roman" w:cstheme="minorHAnsi"/>
          <w:lang w:val="en-CA"/>
        </w:rPr>
        <w:t xml:space="preserve"> </w:t>
      </w:r>
      <w:r>
        <w:rPr>
          <w:lang w:val="en-US"/>
        </w:rPr>
        <w:t xml:space="preserve">Similarly, the binary response variable for position speeding influence is the probability of the group to speed up and the continuous predictor variable is the front-back position, defined as </w:t>
      </w:r>
      <w:r w:rsidR="00814401">
        <w:rPr>
          <w:lang w:val="en-US"/>
        </w:rPr>
        <w:t>the x-value of the individual’s past position in the group reference frame.</w:t>
      </w:r>
      <w:r w:rsidR="00EA2533">
        <w:rPr>
          <w:lang w:val="en-US"/>
        </w:rPr>
        <w:t xml:space="preserve"> See methods in the main text for more details about data processing</w:t>
      </w:r>
      <w:r w:rsidR="000028A0">
        <w:rPr>
          <w:lang w:val="en-US"/>
        </w:rPr>
        <w:t xml:space="preserve">. </w:t>
      </w:r>
    </w:p>
    <w:p w14:paraId="1E773C14" w14:textId="1AD4BB90" w:rsidR="000C24F7" w:rsidRDefault="00B3516D" w:rsidP="0049269A">
      <w:pPr>
        <w:spacing w:line="240" w:lineRule="auto"/>
        <w:ind w:left="1701" w:right="1701"/>
        <w:jc w:val="both"/>
        <w:rPr>
          <w:rFonts w:ascii="Arial" w:hAnsi="Arial" w:cs="Arial"/>
          <w:sz w:val="16"/>
          <w:szCs w:val="16"/>
          <w:lang w:val="en-US"/>
        </w:rPr>
      </w:pPr>
      <w:r>
        <w:rPr>
          <w:rFonts w:eastAsia="Times New Roman" w:cstheme="minorHAnsi"/>
          <w:noProof/>
          <w:lang w:val="en-CA"/>
        </w:rPr>
        <w:drawing>
          <wp:anchor distT="0" distB="0" distL="114300" distR="114300" simplePos="0" relativeHeight="251637760" behindDoc="0" locked="0" layoutInCell="1" allowOverlap="1" wp14:anchorId="2452A79F" wp14:editId="28446C48">
            <wp:simplePos x="0" y="0"/>
            <wp:positionH relativeFrom="margin">
              <wp:align>center</wp:align>
            </wp:positionH>
            <wp:positionV relativeFrom="paragraph">
              <wp:posOffset>38100</wp:posOffset>
            </wp:positionV>
            <wp:extent cx="4244340" cy="3689350"/>
            <wp:effectExtent l="0" t="0" r="381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6779"/>
                    <a:stretch/>
                  </pic:blipFill>
                  <pic:spPr bwMode="auto">
                    <a:xfrm>
                      <a:off x="0" y="0"/>
                      <a:ext cx="4244340" cy="368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533" w:rsidRPr="000028A0">
        <w:rPr>
          <w:rFonts w:ascii="Arial" w:hAnsi="Arial" w:cs="Arial"/>
          <w:sz w:val="16"/>
          <w:szCs w:val="16"/>
          <w:lang w:val="en-US"/>
        </w:rPr>
        <w:t>Figure S</w:t>
      </w:r>
      <w:r w:rsidR="00B92932">
        <w:rPr>
          <w:rFonts w:ascii="Arial" w:hAnsi="Arial" w:cs="Arial"/>
          <w:sz w:val="16"/>
          <w:szCs w:val="16"/>
          <w:lang w:val="en-US"/>
        </w:rPr>
        <w:t>2</w:t>
      </w:r>
      <w:r w:rsidR="00EA2533" w:rsidRPr="000028A0">
        <w:rPr>
          <w:rFonts w:ascii="Arial" w:hAnsi="Arial" w:cs="Arial"/>
          <w:sz w:val="16"/>
          <w:szCs w:val="16"/>
          <w:lang w:val="en-US"/>
        </w:rPr>
        <w:t xml:space="preserve">. </w:t>
      </w:r>
      <w:r w:rsidR="000028A0" w:rsidRPr="000028A0">
        <w:rPr>
          <w:rFonts w:ascii="Arial" w:hAnsi="Arial" w:cs="Arial"/>
          <w:sz w:val="16"/>
          <w:szCs w:val="16"/>
          <w:lang w:val="en-US"/>
        </w:rPr>
        <w:t xml:space="preserve">Calculation </w:t>
      </w:r>
      <w:r w:rsidR="00EA2533" w:rsidRPr="000028A0">
        <w:rPr>
          <w:rFonts w:ascii="Arial" w:hAnsi="Arial" w:cs="Arial"/>
          <w:sz w:val="16"/>
          <w:szCs w:val="16"/>
          <w:lang w:val="en-US"/>
        </w:rPr>
        <w:t xml:space="preserve">of individual </w:t>
      </w:r>
      <w:r w:rsidR="000028A0" w:rsidRPr="000028A0">
        <w:rPr>
          <w:rFonts w:ascii="Arial" w:hAnsi="Arial" w:cs="Arial"/>
          <w:sz w:val="16"/>
          <w:szCs w:val="16"/>
          <w:lang w:val="en-US"/>
        </w:rPr>
        <w:t xml:space="preserve">metrics used to get the position turning position speeding influence scores. Left-right position (LRP) is the </w:t>
      </w:r>
      <w:r w:rsidR="000028A0" w:rsidRPr="000028A0">
        <w:rPr>
          <w:rFonts w:ascii="Arial" w:eastAsia="Times New Roman" w:hAnsi="Arial" w:cs="Arial"/>
          <w:sz w:val="16"/>
          <w:szCs w:val="16"/>
          <w:lang w:val="en-CA"/>
        </w:rPr>
        <w:t xml:space="preserve">y-value of the individual’s past position in the group reference frame (doted line) and front-back position (FBP) is </w:t>
      </w:r>
      <w:r w:rsidR="000028A0" w:rsidRPr="000028A0">
        <w:rPr>
          <w:rFonts w:ascii="Arial" w:hAnsi="Arial" w:cs="Arial"/>
          <w:sz w:val="16"/>
          <w:szCs w:val="16"/>
          <w:lang w:val="en-US"/>
        </w:rPr>
        <w:t xml:space="preserve">the x-value of the individual’s past position in the group reference frame. </w:t>
      </w:r>
      <w:r w:rsidR="000028A0">
        <w:rPr>
          <w:rFonts w:ascii="Arial" w:hAnsi="Arial" w:cs="Arial"/>
          <w:sz w:val="16"/>
          <w:szCs w:val="16"/>
          <w:lang w:val="en-US"/>
        </w:rPr>
        <w:t xml:space="preserve">Colored solid arrows represent the past </w:t>
      </w:r>
      <w:commentRangeStart w:id="1"/>
      <w:r w:rsidR="000028A0">
        <w:rPr>
          <w:rFonts w:ascii="Arial" w:hAnsi="Arial" w:cs="Arial"/>
          <w:sz w:val="16"/>
          <w:szCs w:val="16"/>
          <w:lang w:val="en-US"/>
        </w:rPr>
        <w:t xml:space="preserve">velocity </w:t>
      </w:r>
      <w:commentRangeEnd w:id="1"/>
      <w:r w:rsidR="00DB6AB0">
        <w:rPr>
          <w:rStyle w:val="CommentReference"/>
          <w:lang w:val="en-CA" w:bidi="he-IL"/>
        </w:rPr>
        <w:commentReference w:id="1"/>
      </w:r>
      <w:r w:rsidR="000028A0">
        <w:rPr>
          <w:rFonts w:ascii="Arial" w:hAnsi="Arial" w:cs="Arial"/>
          <w:sz w:val="16"/>
          <w:szCs w:val="16"/>
          <w:lang w:val="en-US"/>
        </w:rPr>
        <w:t>vectors of two individual, black solid arrows represent the past and future velocity vectors of the group centroid. See figure 2 in the main text for more details on discretization process and calculation of the group reference frame.</w:t>
      </w:r>
    </w:p>
    <w:p w14:paraId="40B5A265" w14:textId="21780298" w:rsidR="0049269A" w:rsidRDefault="0049269A" w:rsidP="0049269A">
      <w:pPr>
        <w:spacing w:line="240" w:lineRule="auto"/>
        <w:ind w:left="1701" w:right="1701"/>
        <w:jc w:val="both"/>
        <w:rPr>
          <w:rFonts w:ascii="Arial" w:hAnsi="Arial" w:cs="Arial"/>
          <w:sz w:val="16"/>
          <w:szCs w:val="16"/>
          <w:lang w:val="en-US"/>
        </w:rPr>
      </w:pPr>
    </w:p>
    <w:p w14:paraId="1F357582" w14:textId="794FD6E4" w:rsidR="003F4E92" w:rsidRDefault="007A6ADC" w:rsidP="00E339E0">
      <w:pPr>
        <w:spacing w:line="240" w:lineRule="auto"/>
        <w:rPr>
          <w:rFonts w:cstheme="minorHAnsi"/>
          <w:lang w:val="en-US"/>
        </w:rPr>
      </w:pPr>
      <w:r>
        <w:rPr>
          <w:rFonts w:cstheme="minorHAnsi"/>
          <w:lang w:val="en-US"/>
        </w:rPr>
        <w:t xml:space="preserve">The probability of the group to turn right as a function of individual left-right position (position  turning influence) and the probability of the group to speed up as a function of individual front-back position (position speeding influence) </w:t>
      </w:r>
      <w:r w:rsidR="000B4F06">
        <w:rPr>
          <w:rFonts w:cstheme="minorHAnsi"/>
          <w:lang w:val="en-US"/>
        </w:rPr>
        <w:t xml:space="preserve">were </w:t>
      </w:r>
      <w:r>
        <w:rPr>
          <w:rFonts w:cstheme="minorHAnsi"/>
          <w:lang w:val="en-US"/>
        </w:rPr>
        <w:t>then modelled similarly to the influence metrics presented in the main text, using a modified logistic</w:t>
      </w:r>
      <w:r w:rsidR="0049269A">
        <w:rPr>
          <w:rFonts w:cstheme="minorHAnsi"/>
          <w:lang w:val="en-US"/>
        </w:rPr>
        <w:t xml:space="preserve"> </w:t>
      </w:r>
      <w:r>
        <w:rPr>
          <w:rFonts w:cstheme="minorHAnsi"/>
          <w:lang w:val="en-US"/>
        </w:rPr>
        <w:t xml:space="preserve">function (see equation 1 in the main text),  and influence scores were derived from it (see figures 2E and 2F in the main text). </w:t>
      </w:r>
    </w:p>
    <w:p w14:paraId="06F3D4F4" w14:textId="533D4C50" w:rsidR="00B3516D" w:rsidRDefault="00B3516D" w:rsidP="00E339E0">
      <w:pPr>
        <w:spacing w:line="240" w:lineRule="auto"/>
        <w:rPr>
          <w:rFonts w:cstheme="minorHAnsi"/>
          <w:lang w:val="en-US"/>
        </w:rPr>
      </w:pPr>
    </w:p>
    <w:p w14:paraId="32548307" w14:textId="77777777" w:rsidR="00B3516D" w:rsidRDefault="00B3516D" w:rsidP="00E339E0">
      <w:pPr>
        <w:spacing w:line="240" w:lineRule="auto"/>
        <w:rPr>
          <w:rFonts w:cstheme="minorHAnsi"/>
          <w:lang w:val="en-US"/>
        </w:rPr>
      </w:pPr>
    </w:p>
    <w:p w14:paraId="68229F9D" w14:textId="13523DCD" w:rsidR="00B3516D" w:rsidRDefault="00B3516D" w:rsidP="00E339E0">
      <w:pPr>
        <w:spacing w:line="240" w:lineRule="auto"/>
        <w:rPr>
          <w:rFonts w:cstheme="minorHAnsi"/>
          <w:lang w:val="en-US"/>
        </w:rPr>
      </w:pPr>
    </w:p>
    <w:p w14:paraId="5519AD4D" w14:textId="551A35EB" w:rsidR="00B3516D" w:rsidRDefault="00B3516D" w:rsidP="00E339E0">
      <w:pPr>
        <w:spacing w:line="240" w:lineRule="auto"/>
        <w:rPr>
          <w:rFonts w:cstheme="minorHAnsi"/>
          <w:lang w:val="en-US"/>
        </w:rPr>
      </w:pPr>
    </w:p>
    <w:p w14:paraId="69935521" w14:textId="5435CE3F" w:rsidR="00B3516D" w:rsidRDefault="00B3516D" w:rsidP="00E339E0">
      <w:pPr>
        <w:spacing w:line="240" w:lineRule="auto"/>
        <w:rPr>
          <w:rFonts w:cstheme="minorHAnsi"/>
          <w:lang w:val="en-US"/>
        </w:rPr>
      </w:pPr>
    </w:p>
    <w:p w14:paraId="2F361902" w14:textId="496A3E90" w:rsidR="00B3516D" w:rsidRDefault="00B3516D" w:rsidP="00E339E0">
      <w:pPr>
        <w:spacing w:line="240" w:lineRule="auto"/>
        <w:rPr>
          <w:rFonts w:cstheme="minorHAnsi"/>
          <w:lang w:val="en-US"/>
        </w:rPr>
      </w:pPr>
    </w:p>
    <w:p w14:paraId="0BEEF62E" w14:textId="6966EA59" w:rsidR="00B3516D" w:rsidRDefault="00B3516D" w:rsidP="00E339E0">
      <w:pPr>
        <w:spacing w:line="240" w:lineRule="auto"/>
        <w:rPr>
          <w:rFonts w:cstheme="minorHAnsi"/>
          <w:lang w:val="en-US"/>
        </w:rPr>
      </w:pPr>
    </w:p>
    <w:p w14:paraId="2C39358B" w14:textId="29C7EDD7" w:rsidR="00B3516D" w:rsidRDefault="00B3516D" w:rsidP="00E339E0">
      <w:pPr>
        <w:spacing w:line="240" w:lineRule="auto"/>
        <w:rPr>
          <w:rFonts w:cstheme="minorHAnsi"/>
          <w:lang w:val="en-US"/>
        </w:rPr>
      </w:pPr>
    </w:p>
    <w:p w14:paraId="6954486F" w14:textId="77777777" w:rsidR="00B3516D" w:rsidRPr="00E339E0" w:rsidRDefault="00B3516D" w:rsidP="00E339E0">
      <w:pPr>
        <w:spacing w:line="240" w:lineRule="auto"/>
        <w:rPr>
          <w:rFonts w:cstheme="minorHAnsi"/>
          <w:lang w:val="en-US"/>
        </w:rPr>
      </w:pPr>
    </w:p>
    <w:p w14:paraId="60E9C9ED" w14:textId="707C36CB" w:rsidR="003F4E92" w:rsidRPr="00B3516D" w:rsidRDefault="00B3516D" w:rsidP="00682511">
      <w:pPr>
        <w:spacing w:line="240" w:lineRule="auto"/>
        <w:rPr>
          <w:rFonts w:ascii="Arial" w:hAnsi="Arial" w:cs="Arial"/>
          <w:sz w:val="16"/>
          <w:szCs w:val="16"/>
          <w:lang w:val="en-US"/>
        </w:rPr>
      </w:pPr>
      <w:r>
        <w:rPr>
          <w:noProof/>
          <w:lang w:val="en-US"/>
        </w:rPr>
        <w:lastRenderedPageBreak/>
        <mc:AlternateContent>
          <mc:Choice Requires="wpg">
            <w:drawing>
              <wp:anchor distT="0" distB="0" distL="114300" distR="114300" simplePos="0" relativeHeight="251653120" behindDoc="0" locked="0" layoutInCell="1" allowOverlap="1" wp14:anchorId="0F5890C7" wp14:editId="63FABFA0">
                <wp:simplePos x="0" y="0"/>
                <wp:positionH relativeFrom="margin">
                  <wp:align>left</wp:align>
                </wp:positionH>
                <wp:positionV relativeFrom="paragraph">
                  <wp:posOffset>0</wp:posOffset>
                </wp:positionV>
                <wp:extent cx="6667500" cy="632841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667500" cy="6328410"/>
                          <a:chOff x="0" y="0"/>
                          <a:chExt cx="6667500" cy="6328410"/>
                        </a:xfrm>
                      </wpg:grpSpPr>
                      <wpg:grpSp>
                        <wpg:cNvPr id="4" name="Group 4"/>
                        <wpg:cNvGrpSpPr/>
                        <wpg:grpSpPr>
                          <a:xfrm>
                            <a:off x="0" y="0"/>
                            <a:ext cx="3619500" cy="6328410"/>
                            <a:chOff x="0" y="0"/>
                            <a:chExt cx="3619500" cy="6328410"/>
                          </a:xfrm>
                        </wpg:grpSpPr>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9500" cy="6328410"/>
                            </a:xfrm>
                            <a:prstGeom prst="rect">
                              <a:avLst/>
                            </a:prstGeom>
                            <a:noFill/>
                            <a:ln>
                              <a:noFill/>
                            </a:ln>
                          </pic:spPr>
                        </pic:pic>
                        <wps:wsp>
                          <wps:cNvPr id="29" name="Text Box 2"/>
                          <wps:cNvSpPr txBox="1">
                            <a:spLocks noChangeArrowheads="1"/>
                          </wps:cNvSpPr>
                          <wps:spPr bwMode="auto">
                            <a:xfrm>
                              <a:off x="495300" y="104775"/>
                              <a:ext cx="391159" cy="403224"/>
                            </a:xfrm>
                            <a:prstGeom prst="rect">
                              <a:avLst/>
                            </a:prstGeom>
                            <a:noFill/>
                            <a:ln w="9525">
                              <a:noFill/>
                              <a:miter lim="800000"/>
                              <a:headEnd/>
                              <a:tailEnd/>
                            </a:ln>
                          </wps:spPr>
                          <wps:txbx>
                            <w:txbxContent>
                              <w:p w14:paraId="7B66650C" w14:textId="77777777" w:rsidR="004E2091" w:rsidRPr="00682511" w:rsidRDefault="004E2091" w:rsidP="00682511">
                                <w:pPr>
                                  <w:rPr>
                                    <w:b/>
                                    <w:sz w:val="24"/>
                                    <w:lang w:val="en-US"/>
                                  </w:rPr>
                                </w:pPr>
                                <w:r w:rsidRPr="00682511">
                                  <w:rPr>
                                    <w:b/>
                                    <w:sz w:val="24"/>
                                  </w:rPr>
                                  <w:t>A.</w:t>
                                </w:r>
                              </w:p>
                            </w:txbxContent>
                          </wps:txbx>
                          <wps:bodyPr rot="0" vert="horz" wrap="square" lIns="91440" tIns="45720" rIns="91440" bIns="45720" anchor="t" anchorCtr="0">
                            <a:spAutoFit/>
                          </wps:bodyPr>
                        </wps:wsp>
                      </wpg:grpSp>
                      <wpg:grpSp>
                        <wpg:cNvPr id="9" name="Group 9"/>
                        <wpg:cNvGrpSpPr/>
                        <wpg:grpSpPr>
                          <a:xfrm>
                            <a:off x="3571875" y="19050"/>
                            <a:ext cx="3095625" cy="6292850"/>
                            <a:chOff x="0" y="0"/>
                            <a:chExt cx="3095625" cy="6292850"/>
                          </a:xfrm>
                        </wpg:grpSpPr>
                        <pic:pic xmlns:pic="http://schemas.openxmlformats.org/drawingml/2006/picture">
                          <pic:nvPicPr>
                            <pic:cNvPr id="8" name="Picture 8"/>
                            <pic:cNvPicPr>
                              <a:picLocks noChangeAspect="1"/>
                            </pic:cNvPicPr>
                          </pic:nvPicPr>
                          <pic:blipFill rotWithShape="1">
                            <a:blip r:embed="rId19" cstate="print">
                              <a:extLst>
                                <a:ext uri="{28A0092B-C50C-407E-A947-70E740481C1C}">
                                  <a14:useLocalDpi xmlns:a14="http://schemas.microsoft.com/office/drawing/2010/main" val="0"/>
                                </a:ext>
                              </a:extLst>
                            </a:blip>
                            <a:srcRect l="13936"/>
                            <a:stretch/>
                          </pic:blipFill>
                          <pic:spPr bwMode="auto">
                            <a:xfrm>
                              <a:off x="0" y="0"/>
                              <a:ext cx="3095625" cy="6292850"/>
                            </a:xfrm>
                            <a:prstGeom prst="rect">
                              <a:avLst/>
                            </a:prstGeom>
                            <a:noFill/>
                            <a:ln>
                              <a:noFill/>
                            </a:ln>
                            <a:extLst>
                              <a:ext uri="{53640926-AAD7-44D8-BBD7-CCE9431645EC}">
                                <a14:shadowObscured xmlns:a14="http://schemas.microsoft.com/office/drawing/2010/main"/>
                              </a:ext>
                            </a:extLst>
                          </pic:spPr>
                        </pic:pic>
                        <wps:wsp>
                          <wps:cNvPr id="1" name="Text Box 2"/>
                          <wps:cNvSpPr txBox="1">
                            <a:spLocks noChangeArrowheads="1"/>
                          </wps:cNvSpPr>
                          <wps:spPr bwMode="auto">
                            <a:xfrm>
                              <a:off x="38100" y="95250"/>
                              <a:ext cx="324484" cy="403224"/>
                            </a:xfrm>
                            <a:prstGeom prst="rect">
                              <a:avLst/>
                            </a:prstGeom>
                            <a:noFill/>
                            <a:ln w="9525">
                              <a:noFill/>
                              <a:miter lim="800000"/>
                              <a:headEnd/>
                              <a:tailEnd/>
                            </a:ln>
                          </wps:spPr>
                          <wps:txbx>
                            <w:txbxContent>
                              <w:p w14:paraId="3FE47E22" w14:textId="6ADA60FD" w:rsidR="004E2091" w:rsidRPr="00682511" w:rsidRDefault="004E2091" w:rsidP="00682511">
                                <w:pPr>
                                  <w:rPr>
                                    <w:b/>
                                    <w:sz w:val="24"/>
                                    <w:lang w:val="en-US"/>
                                  </w:rPr>
                                </w:pPr>
                                <w:r w:rsidRPr="00682511">
                                  <w:rPr>
                                    <w:b/>
                                    <w:sz w:val="24"/>
                                    <w:lang w:val="en-US"/>
                                  </w:rPr>
                                  <w:t>B</w:t>
                                </w:r>
                                <w:r w:rsidRPr="00682511">
                                  <w:rPr>
                                    <w:b/>
                                    <w:sz w:val="24"/>
                                  </w:rPr>
                                  <w:t>.</w:t>
                                </w:r>
                              </w:p>
                            </w:txbxContent>
                          </wps:txbx>
                          <wps:bodyPr rot="0" vert="horz" wrap="square" lIns="91440" tIns="45720" rIns="91440" bIns="45720" anchor="t" anchorCtr="0">
                            <a:spAutoFit/>
                          </wps:bodyPr>
                        </wps:wsp>
                      </wpg:grpSp>
                    </wpg:wgp>
                  </a:graphicData>
                </a:graphic>
              </wp:anchor>
            </w:drawing>
          </mc:Choice>
          <mc:Fallback>
            <w:pict>
              <v:group w14:anchorId="0F5890C7" id="Group 11" o:spid="_x0000_s1026" style="position:absolute;margin-left:0;margin-top:0;width:525pt;height:498.3pt;z-index:251653120;mso-position-horizontal:left;mso-position-horizontal-relative:margin" coordsize="66675,632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">
                <v:group id="Group 4" o:spid="_x0000_s1027" style="position:absolute;width:36195;height:63284" coordsize="36195,63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36195;height:63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">
                    <v:imagedata r:id="rId20" o:title=""/>
                  </v:shape>
                  <v:shapetype id="_x0000_t202" coordsize="21600,21600" o:spt="202" path="m,l,21600r21600,l21600,xe">
                    <v:stroke joinstyle="miter"/>
                    <v:path gradientshapeok="t" o:connecttype="rect"/>
                  </v:shapetype>
                  <v:shape id="Text Box 2" o:spid="_x0000_s1029" type="#_x0000_t202" style="position:absolute;left:4953;top:1047;width:3911;height:4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" filled="f" stroked="f">
                    <v:textbox style="mso-fit-shape-to-text:t">
                      <w:txbxContent>
                        <w:p w14:paraId="7B66650C" w14:textId="77777777" w:rsidR="004E2091" w:rsidRPr="00682511" w:rsidRDefault="004E2091" w:rsidP="00682511">
                          <w:pPr>
                            <w:rPr>
                              <w:b/>
                              <w:sz w:val="24"/>
                              <w:lang w:val="en-US"/>
                            </w:rPr>
                          </w:pPr>
                          <w:r w:rsidRPr="00682511">
                            <w:rPr>
                              <w:b/>
                              <w:sz w:val="24"/>
                            </w:rPr>
                            <w:t>A.</w:t>
                          </w:r>
                        </w:p>
                      </w:txbxContent>
                    </v:textbox>
                  </v:shape>
                </v:group>
                <v:group id="Group 9" o:spid="_x0000_s1030" style="position:absolute;left:35718;top:190;width:30957;height:62929" coordsize="30956,62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8" o:spid="_x0000_s1031" type="#_x0000_t75" style="position:absolute;width:30956;height:62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">
                    <v:imagedata r:id="rId21" o:title="" cropleft="9133f"/>
                  </v:shape>
                  <v:shape id="Text Box 2" o:spid="_x0000_s1032" type="#_x0000_t202" style="position:absolute;left:381;top:952;width:3244;height:4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" filled="f" stroked="f">
                    <v:textbox style="mso-fit-shape-to-text:t">
                      <w:txbxContent>
                        <w:p w14:paraId="3FE47E22" w14:textId="6ADA60FD" w:rsidR="004E2091" w:rsidRPr="00682511" w:rsidRDefault="004E2091" w:rsidP="00682511">
                          <w:pPr>
                            <w:rPr>
                              <w:b/>
                              <w:sz w:val="24"/>
                              <w:lang w:val="en-US"/>
                            </w:rPr>
                          </w:pPr>
                          <w:r w:rsidRPr="00682511">
                            <w:rPr>
                              <w:b/>
                              <w:sz w:val="24"/>
                              <w:lang w:val="en-US"/>
                            </w:rPr>
                            <w:t>B</w:t>
                          </w:r>
                          <w:r w:rsidRPr="00682511">
                            <w:rPr>
                              <w:b/>
                              <w:sz w:val="24"/>
                            </w:rPr>
                            <w:t>.</w:t>
                          </w:r>
                        </w:p>
                      </w:txbxContent>
                    </v:textbox>
                  </v:shape>
                </v:group>
                <w10:wrap type="topAndBottom" anchorx="margin"/>
              </v:group>
            </w:pict>
          </mc:Fallback>
        </mc:AlternateContent>
      </w:r>
      <w:r w:rsidR="00682511" w:rsidRPr="00B3516D">
        <w:rPr>
          <w:rFonts w:ascii="Arial" w:hAnsi="Arial" w:cs="Arial"/>
          <w:sz w:val="16"/>
          <w:szCs w:val="16"/>
          <w:lang w:val="en-US"/>
        </w:rPr>
        <w:t xml:space="preserve">Figure </w:t>
      </w:r>
      <w:r w:rsidR="00D14852" w:rsidRPr="00B3516D">
        <w:rPr>
          <w:rFonts w:ascii="Arial" w:hAnsi="Arial" w:cs="Arial"/>
          <w:sz w:val="16"/>
          <w:szCs w:val="16"/>
          <w:lang w:val="en-US"/>
        </w:rPr>
        <w:t>S</w:t>
      </w:r>
      <w:r w:rsidR="00C22DFA" w:rsidRPr="00B3516D">
        <w:rPr>
          <w:rFonts w:ascii="Arial" w:hAnsi="Arial" w:cs="Arial"/>
          <w:sz w:val="16"/>
          <w:szCs w:val="16"/>
          <w:lang w:val="en-US"/>
        </w:rPr>
        <w:t>3</w:t>
      </w:r>
      <w:r w:rsidR="00D14852" w:rsidRPr="00B3516D">
        <w:rPr>
          <w:rFonts w:ascii="Arial" w:hAnsi="Arial" w:cs="Arial"/>
          <w:sz w:val="16"/>
          <w:szCs w:val="16"/>
          <w:lang w:val="en-US"/>
        </w:rPr>
        <w:t>. Predicted position influence scores for each recorded individual (colored dots) in the 5 study groups (vertical axis). Dot color indicates individual status as shown in the legend, dot size is proportional to the quantity of data available. Dotted vertical lines represent baseline probabilities for the outcome of group decision (50% percent chance of turning left or right for turning influence and overall probability to speed up for each group for speeding influence).  (A) Position turning influence score represents the probability that the group turns toward the side (left or right) where the individual was located. (B) Speeding influence score represents the probability that the group speeds up after that individual was in the front half of the group.</w:t>
      </w:r>
    </w:p>
    <w:p w14:paraId="03F470CD" w14:textId="3E4230BA" w:rsidR="003F4E92" w:rsidRDefault="003F4E92" w:rsidP="009054BF">
      <w:pPr>
        <w:spacing w:line="240" w:lineRule="auto"/>
        <w:rPr>
          <w:lang w:val="en-US"/>
        </w:rPr>
      </w:pPr>
    </w:p>
    <w:p w14:paraId="3675BBD0" w14:textId="74EBC2D2" w:rsidR="00E339E0" w:rsidRDefault="00E339E0" w:rsidP="00E339E0">
      <w:pPr>
        <w:spacing w:after="0" w:line="360" w:lineRule="auto"/>
        <w:jc w:val="both"/>
        <w:rPr>
          <w:rFonts w:eastAsia="Times New Roman" w:cstheme="minorHAnsi"/>
          <w:lang w:val="en-US"/>
        </w:rPr>
      </w:pPr>
    </w:p>
    <w:p w14:paraId="1B2DB09D" w14:textId="15B815FF" w:rsidR="00E339E0" w:rsidRPr="001549AF" w:rsidRDefault="0083180B" w:rsidP="00E339E0">
      <w:pPr>
        <w:spacing w:line="240" w:lineRule="auto"/>
        <w:rPr>
          <w:b/>
          <w:sz w:val="24"/>
          <w:lang w:val="en-US"/>
        </w:rPr>
      </w:pPr>
      <w:r>
        <w:rPr>
          <w:b/>
          <w:sz w:val="24"/>
          <w:lang w:val="en-US"/>
        </w:rPr>
        <w:t>3</w:t>
      </w:r>
      <w:r w:rsidR="00E339E0">
        <w:rPr>
          <w:b/>
          <w:sz w:val="24"/>
          <w:lang w:val="en-US"/>
        </w:rPr>
        <w:t xml:space="preserve"> - </w:t>
      </w:r>
      <w:r w:rsidR="00E339E0" w:rsidRPr="001549AF">
        <w:rPr>
          <w:b/>
          <w:sz w:val="24"/>
          <w:lang w:val="en-US"/>
        </w:rPr>
        <w:t xml:space="preserve">Logistic modelling with </w:t>
      </w:r>
      <w:r w:rsidR="00F869BF">
        <w:rPr>
          <w:b/>
          <w:sz w:val="24"/>
          <w:lang w:val="en-US"/>
        </w:rPr>
        <w:t>two</w:t>
      </w:r>
      <w:r w:rsidR="00E339E0" w:rsidRPr="001549AF">
        <w:rPr>
          <w:b/>
          <w:sz w:val="24"/>
          <w:lang w:val="en-US"/>
        </w:rPr>
        <w:t xml:space="preserve"> predictor variables</w:t>
      </w:r>
    </w:p>
    <w:p w14:paraId="33379D89" w14:textId="77777777" w:rsidR="00E339E0" w:rsidRDefault="00E339E0" w:rsidP="00E339E0">
      <w:pPr>
        <w:spacing w:after="0" w:line="360" w:lineRule="auto"/>
        <w:jc w:val="both"/>
        <w:rPr>
          <w:rFonts w:eastAsia="Times New Roman" w:cstheme="minorHAnsi"/>
          <w:lang w:val="en-US"/>
        </w:rPr>
      </w:pPr>
    </w:p>
    <w:p w14:paraId="7C9D1090" w14:textId="6AE25B87" w:rsidR="00C22DFA" w:rsidRDefault="00E339E0" w:rsidP="00C22DFA">
      <w:pPr>
        <w:spacing w:after="0" w:line="240" w:lineRule="auto"/>
        <w:jc w:val="both"/>
        <w:rPr>
          <w:rFonts w:eastAsia="Times New Roman" w:cstheme="minorHAnsi"/>
          <w:color w:val="000000"/>
          <w:lang w:val="en-US"/>
        </w:rPr>
      </w:pPr>
      <w:r>
        <w:rPr>
          <w:rFonts w:eastAsia="Times New Roman" w:cstheme="minorHAnsi"/>
          <w:color w:val="000000"/>
          <w:lang w:val="en-US"/>
        </w:rPr>
        <w:t>To compare the strength of the two possible effects</w:t>
      </w:r>
      <w:r w:rsidR="00C22DFA">
        <w:rPr>
          <w:rFonts w:eastAsia="Times New Roman" w:cstheme="minorHAnsi"/>
          <w:color w:val="000000"/>
          <w:lang w:val="en-US"/>
        </w:rPr>
        <w:t xml:space="preserve"> (position </w:t>
      </w:r>
      <w:r w:rsidR="00F869BF">
        <w:rPr>
          <w:rFonts w:eastAsia="Times New Roman" w:cstheme="minorHAnsi"/>
          <w:color w:val="000000"/>
          <w:lang w:val="en-US"/>
        </w:rPr>
        <w:t>and</w:t>
      </w:r>
      <w:r w:rsidR="00C22DFA">
        <w:rPr>
          <w:rFonts w:eastAsia="Times New Roman" w:cstheme="minorHAnsi"/>
          <w:color w:val="000000"/>
          <w:lang w:val="en-US"/>
        </w:rPr>
        <w:t xml:space="preserve"> movement)</w:t>
      </w:r>
      <w:r>
        <w:rPr>
          <w:rFonts w:eastAsia="Times New Roman" w:cstheme="minorHAnsi"/>
          <w:color w:val="000000"/>
          <w:lang w:val="en-US"/>
        </w:rPr>
        <w:t>, we conducted an additional analysis in which we modelled the overall probability of groups to turn right as a function of</w:t>
      </w:r>
      <w:r w:rsidR="00F869BF">
        <w:rPr>
          <w:rFonts w:eastAsia="Times New Roman" w:cstheme="minorHAnsi"/>
          <w:color w:val="000000"/>
          <w:lang w:val="en-US"/>
        </w:rPr>
        <w:t xml:space="preserve"> both</w:t>
      </w:r>
      <w:r>
        <w:rPr>
          <w:rFonts w:eastAsia="Times New Roman" w:cstheme="minorHAnsi"/>
          <w:color w:val="000000"/>
          <w:lang w:val="en-US"/>
        </w:rPr>
        <w:t xml:space="preserve"> their members’ past left-right positions and past left-right movements relative to the group’s past heading. Similarly, we modelled the probability of groups to speed up as a function of </w:t>
      </w:r>
      <w:r w:rsidR="00F869BF">
        <w:rPr>
          <w:rFonts w:eastAsia="Times New Roman" w:cstheme="minorHAnsi"/>
          <w:color w:val="000000"/>
          <w:lang w:val="en-US"/>
        </w:rPr>
        <w:t xml:space="preserve">both </w:t>
      </w:r>
      <w:r>
        <w:rPr>
          <w:rFonts w:eastAsia="Times New Roman" w:cstheme="minorHAnsi"/>
          <w:color w:val="000000"/>
          <w:lang w:val="en-US"/>
        </w:rPr>
        <w:t xml:space="preserve">their members’ past front-back positions and past front-back movements relative to the group’s heading (see below and supplements for detailed explanation of the process). </w:t>
      </w:r>
    </w:p>
    <w:p w14:paraId="55AFE35A" w14:textId="77777777" w:rsidR="00C22DFA" w:rsidRDefault="00C22DFA" w:rsidP="00C22DFA">
      <w:pPr>
        <w:spacing w:after="0" w:line="360" w:lineRule="auto"/>
        <w:jc w:val="both"/>
        <w:rPr>
          <w:rFonts w:eastAsia="Times New Roman" w:cstheme="minorHAnsi"/>
          <w:color w:val="000000"/>
          <w:lang w:val="en-US"/>
        </w:rPr>
      </w:pPr>
    </w:p>
    <w:p w14:paraId="0D1E451E" w14:textId="0D7F9BFE" w:rsidR="00C22DFA" w:rsidRDefault="00C22DFA" w:rsidP="00C22DFA">
      <w:pPr>
        <w:spacing w:line="240" w:lineRule="auto"/>
        <w:rPr>
          <w:lang w:val="en-US"/>
        </w:rPr>
      </w:pPr>
      <w:r>
        <w:rPr>
          <w:lang w:val="en-US"/>
        </w:rPr>
        <w:t xml:space="preserve">We first computed all four individual variables (left-right movement and position and front-back movement and position) as detailed in the main text and </w:t>
      </w:r>
      <w:r w:rsidR="002C0763">
        <w:rPr>
          <w:lang w:val="en-US"/>
        </w:rPr>
        <w:t xml:space="preserve">in section 3 </w:t>
      </w:r>
      <w:r>
        <w:rPr>
          <w:lang w:val="en-US"/>
        </w:rPr>
        <w:t xml:space="preserve">above. We then fit two models, one for turning influence and </w:t>
      </w:r>
      <w:r>
        <w:rPr>
          <w:lang w:val="en-US"/>
        </w:rPr>
        <w:lastRenderedPageBreak/>
        <w:t>one for speeding influence, using data from all individuals across our five groups. The function we used for the models is a modified version of equation 1 presented in the main text, allowing for the use of two predictor variables (</w:t>
      </w:r>
      <w:commentRangeStart w:id="2"/>
      <w:r>
        <w:rPr>
          <w:lang w:val="en-US"/>
        </w:rPr>
        <w:t>equation</w:t>
      </w:r>
      <w:commentRangeEnd w:id="2"/>
      <w:r w:rsidR="005712FE">
        <w:rPr>
          <w:rStyle w:val="CommentReference"/>
          <w:lang w:val="en-CA" w:bidi="he-IL"/>
        </w:rPr>
        <w:commentReference w:id="2"/>
      </w:r>
      <w:r>
        <w:rPr>
          <w:lang w:val="en-US"/>
        </w:rPr>
        <w:t xml:space="preserve"> 2 below): </w:t>
      </w:r>
    </w:p>
    <w:p w14:paraId="5D4E46AB" w14:textId="77777777" w:rsidR="00C22DFA" w:rsidRDefault="00C22DFA" w:rsidP="00C22DFA">
      <w:pPr>
        <w:spacing w:line="240" w:lineRule="auto"/>
        <w:jc w:val="center"/>
        <w:rPr>
          <w:lang w:val="en-US"/>
        </w:rPr>
      </w:pPr>
      <w:r>
        <w:rPr>
          <w:rFonts w:eastAsia="Times New Roman" w:cstheme="minorHAnsi"/>
          <w:noProof/>
          <w:lang w:val="en-US"/>
        </w:rPr>
        <mc:AlternateContent>
          <mc:Choice Requires="wps">
            <w:drawing>
              <wp:anchor distT="0" distB="0" distL="114300" distR="114300" simplePos="0" relativeHeight="251663360" behindDoc="0" locked="0" layoutInCell="1" allowOverlap="1" wp14:anchorId="66955565" wp14:editId="2596432E">
                <wp:simplePos x="0" y="0"/>
                <wp:positionH relativeFrom="margin">
                  <wp:posOffset>-33655</wp:posOffset>
                </wp:positionH>
                <wp:positionV relativeFrom="paragraph">
                  <wp:posOffset>62865</wp:posOffset>
                </wp:positionV>
                <wp:extent cx="3344334" cy="648335"/>
                <wp:effectExtent l="0" t="0" r="0" b="0"/>
                <wp:wrapNone/>
                <wp:docPr id="19" name="TextBox 20"/>
                <wp:cNvGraphicFramePr/>
                <a:graphic xmlns:a="http://schemas.openxmlformats.org/drawingml/2006/main">
                  <a:graphicData uri="http://schemas.microsoft.com/office/word/2010/wordprocessingShape">
                    <wps:wsp>
                      <wps:cNvSpPr txBox="1"/>
                      <wps:spPr>
                        <a:xfrm>
                          <a:off x="0" y="0"/>
                          <a:ext cx="3344334" cy="648335"/>
                        </a:xfrm>
                        <a:prstGeom prst="rect">
                          <a:avLst/>
                        </a:prstGeom>
                        <a:noFill/>
                      </wps:spPr>
                      <wps:txbx>
                        <w:txbxContent>
                          <w:p w14:paraId="32DE16D2" w14:textId="77777777" w:rsidR="004E2091" w:rsidRPr="00B7627E" w:rsidRDefault="004E2091"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wps:txbx>
                      <wps:bodyPr wrap="squar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66955565" id="TextBox 20" o:spid="_x0000_s1033" type="#_x0000_t202" style="position:absolute;left:0;text-align:left;margin-left:-2.65pt;margin-top:4.95pt;width:263.35pt;height:51.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" filled="f" stroked="f">
                <v:textbox style="mso-fit-shape-to-text:t" inset="0,0,0,0">
                  <w:txbxContent>
                    <w:p w14:paraId="32DE16D2" w14:textId="77777777" w:rsidR="004E2091" w:rsidRPr="00B7627E" w:rsidRDefault="004E2091" w:rsidP="00C22DFA">
                      <w:pPr>
                        <w:rPr>
                          <w:rFonts w:ascii="Cambria Math" w:eastAsia="Cambria Math" w:hAnsi="Cambria Math"/>
                          <w:i/>
                          <w:iCs/>
                          <w:color w:val="000000" w:themeColor="text1"/>
                          <w:kern w:val="24"/>
                          <w:sz w:val="32"/>
                          <w:szCs w:val="48"/>
                          <w:lang w:val="en-US"/>
                        </w:rPr>
                      </w:pPr>
                      <m:oMath>
                        <m:r>
                          <w:rPr>
                            <w:rFonts w:ascii="Cambria Math" w:eastAsia="Cambria Math" w:hAnsi="Cambria Math"/>
                            <w:color w:val="000000" w:themeColor="text1"/>
                            <w:kern w:val="24"/>
                            <w:sz w:val="24"/>
                            <w:szCs w:val="48"/>
                            <w:lang w:val="en-US"/>
                          </w:rPr>
                          <m:t xml:space="preserve"> </m:t>
                        </m:r>
                        <m:d>
                          <m:dPr>
                            <m:ctrlPr>
                              <w:rPr>
                                <w:rFonts w:ascii="Cambria Math" w:eastAsia="Cambria Math" w:hAnsi="Cambria Math"/>
                                <w:i/>
                                <w:color w:val="000000" w:themeColor="text1"/>
                                <w:kern w:val="24"/>
                                <w:sz w:val="24"/>
                                <w:szCs w:val="48"/>
                                <w:lang w:val="en-US"/>
                              </w:rPr>
                            </m:ctrlPr>
                          </m:dPr>
                          <m:e>
                            <m:r>
                              <w:rPr>
                                <w:rFonts w:ascii="Cambria Math" w:eastAsia="Cambria Math" w:hAnsi="Cambria Math"/>
                                <w:color w:val="000000" w:themeColor="text1"/>
                                <w:kern w:val="24"/>
                                <w:sz w:val="24"/>
                                <w:szCs w:val="48"/>
                                <w:lang w:val="en-US"/>
                              </w:rPr>
                              <m:t>2</m:t>
                            </m:r>
                          </m:e>
                        </m:d>
                        <m:r>
                          <w:rPr>
                            <w:rFonts w:ascii="Cambria Math" w:eastAsia="Cambria Math" w:hAnsi="Cambria Math"/>
                            <w:color w:val="000000" w:themeColor="text1"/>
                            <w:kern w:val="24"/>
                            <w:sz w:val="24"/>
                            <w:szCs w:val="48"/>
                            <w:lang w:val="en-US"/>
                          </w:rPr>
                          <m:t xml:space="preserve">  f</m:t>
                        </m:r>
                        <m:d>
                          <m:dPr>
                            <m:ctrlPr>
                              <w:rPr>
                                <w:rFonts w:ascii="Cambria Math" w:eastAsia="Cambria Math" w:hAnsi="Cambria Math"/>
                                <w:i/>
                                <w:iCs/>
                                <w:color w:val="000000" w:themeColor="text1"/>
                                <w:kern w:val="24"/>
                                <w:sz w:val="24"/>
                                <w:szCs w:val="48"/>
                                <w:lang w:val="en-US"/>
                              </w:rPr>
                            </m:ctrlPr>
                          </m:dPr>
                          <m:e>
                            <m:r>
                              <w:rPr>
                                <w:rFonts w:ascii="Cambria Math" w:eastAsia="Cambria Math" w:hAnsi="Cambria Math"/>
                                <w:color w:val="000000" w:themeColor="text1"/>
                                <w:kern w:val="24"/>
                                <w:sz w:val="24"/>
                                <w:szCs w:val="48"/>
                                <w:lang w:val="en-US"/>
                              </w:rPr>
                              <m:t>x</m:t>
                            </m:r>
                          </m:e>
                        </m:d>
                        <m:r>
                          <w:rPr>
                            <w:rFonts w:ascii="Cambria Math" w:eastAsia="Cambria Math" w:hAnsi="Cambria Math"/>
                            <w:color w:val="000000" w:themeColor="text1"/>
                            <w:kern w:val="24"/>
                            <w:sz w:val="24"/>
                            <w:szCs w:val="48"/>
                            <w:lang w:val="en-US"/>
                          </w:rPr>
                          <m:t>= [</m:t>
                        </m:r>
                        <m:r>
                          <m:rPr>
                            <m:sty m:val="bi"/>
                          </m:rPr>
                          <w:rPr>
                            <w:rFonts w:ascii="Cambria Math" w:eastAsia="Cambria Math" w:hAnsi="Cambria Math"/>
                            <w:color w:val="000000" w:themeColor="text1"/>
                            <w:kern w:val="24"/>
                            <w:sz w:val="24"/>
                            <w:szCs w:val="48"/>
                            <w:lang w:val="en-US"/>
                          </w:rPr>
                          <m:t>α</m:t>
                        </m:r>
                        <m:r>
                          <w:rPr>
                            <w:rFonts w:ascii="Cambria Math" w:eastAsia="Cambria Math" w:hAnsi="Cambria Math"/>
                            <w:color w:val="000000" w:themeColor="text1"/>
                            <w:kern w:val="24"/>
                            <w:sz w:val="24"/>
                            <w:szCs w:val="48"/>
                          </w:rPr>
                          <m:t> </m:t>
                        </m:r>
                        <m:f>
                          <m:fPr>
                            <m:ctrlPr>
                              <w:rPr>
                                <w:rFonts w:ascii="Cambria Math" w:eastAsia="Cambria Math" w:hAnsi="Cambria Math"/>
                                <w:i/>
                                <w:iCs/>
                                <w:color w:val="000000" w:themeColor="text1"/>
                                <w:kern w:val="24"/>
                                <w:sz w:val="24"/>
                                <w:szCs w:val="48"/>
                                <w:lang w:val="el-GR"/>
                              </w:rPr>
                            </m:ctrlPr>
                          </m:fPr>
                          <m:num>
                            <m:r>
                              <w:rPr>
                                <w:rFonts w:ascii="Cambria Math" w:eastAsia="Cambria Math" w:hAnsi="Cambria Math"/>
                                <w:color w:val="000000" w:themeColor="text1"/>
                                <w:kern w:val="24"/>
                                <w:sz w:val="24"/>
                                <w:szCs w:val="48"/>
                              </w:rPr>
                              <m:t>1</m:t>
                            </m:r>
                          </m:num>
                          <m:den>
                            <m:r>
                              <w:rPr>
                                <w:rFonts w:ascii="Cambria Math" w:eastAsia="Cambria Math" w:hAnsi="Cambria Math"/>
                                <w:color w:val="000000" w:themeColor="text1"/>
                                <w:kern w:val="24"/>
                                <w:sz w:val="24"/>
                                <w:szCs w:val="48"/>
                                <w:lang w:val="en-US"/>
                              </w:rPr>
                              <m:t>1+</m:t>
                            </m:r>
                            <m:sSup>
                              <m:sSupPr>
                                <m:ctrlPr>
                                  <w:rPr>
                                    <w:rFonts w:ascii="Cambria Math" w:eastAsia="Cambria Math" w:hAnsi="Cambria Math"/>
                                    <w:i/>
                                    <w:iCs/>
                                    <w:color w:val="000000" w:themeColor="text1"/>
                                    <w:kern w:val="24"/>
                                    <w:sz w:val="24"/>
                                    <w:szCs w:val="48"/>
                                    <w:lang w:val="en-US"/>
                                  </w:rPr>
                                </m:ctrlPr>
                              </m:sSupPr>
                              <m:e>
                                <m:r>
                                  <w:rPr>
                                    <w:rFonts w:ascii="Cambria Math" w:eastAsia="Cambria Math" w:hAnsi="Cambria Math"/>
                                    <w:color w:val="000000" w:themeColor="text1"/>
                                    <w:kern w:val="24"/>
                                    <w:sz w:val="24"/>
                                    <w:szCs w:val="48"/>
                                    <w:lang w:val="en-US"/>
                                  </w:rPr>
                                  <m:t>e</m:t>
                                </m:r>
                              </m:e>
                              <m:sup>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1</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1</m:t>
                                    </m:r>
                                  </m:sub>
                                </m:sSub>
                                <m:r>
                                  <w:rPr>
                                    <w:rFonts w:ascii="Cambria Math" w:eastAsia="Cambria Math" w:hAnsi="Cambria Math"/>
                                    <w:color w:val="000000" w:themeColor="text1"/>
                                    <w:kern w:val="24"/>
                                    <w:sz w:val="24"/>
                                    <w:szCs w:val="48"/>
                                    <w:lang w:val="en-US"/>
                                  </w:rPr>
                                  <m:t>+</m:t>
                                </m:r>
                                <m:sSub>
                                  <m:sSubPr>
                                    <m:ctrlPr>
                                      <w:rPr>
                                        <w:rFonts w:ascii="Cambria Math" w:eastAsia="Cambria Math" w:hAnsi="Cambria Math"/>
                                        <w:b/>
                                        <w:i/>
                                        <w:color w:val="000000" w:themeColor="text1"/>
                                        <w:kern w:val="24"/>
                                        <w:sz w:val="24"/>
                                        <w:szCs w:val="48"/>
                                        <w:lang w:val="en-US"/>
                                      </w:rPr>
                                    </m:ctrlPr>
                                  </m:sSubPr>
                                  <m:e>
                                    <m:r>
                                      <m:rPr>
                                        <m:sty m:val="bi"/>
                                      </m:rPr>
                                      <w:rPr>
                                        <w:rFonts w:ascii="Cambria Math" w:eastAsia="Cambria Math" w:hAnsi="Cambria Math"/>
                                        <w:color w:val="000000" w:themeColor="text1"/>
                                        <w:kern w:val="24"/>
                                        <w:sz w:val="24"/>
                                        <w:szCs w:val="48"/>
                                        <w:lang w:val="en-US"/>
                                      </w:rPr>
                                      <m:t>β</m:t>
                                    </m:r>
                                  </m:e>
                                  <m:sub>
                                    <m:r>
                                      <m:rPr>
                                        <m:sty m:val="bi"/>
                                      </m:rPr>
                                      <w:rPr>
                                        <w:rFonts w:ascii="Cambria Math" w:eastAsia="Cambria Math" w:hAnsi="Cambria Math"/>
                                        <w:color w:val="000000" w:themeColor="text1"/>
                                        <w:kern w:val="24"/>
                                        <w:sz w:val="24"/>
                                        <w:szCs w:val="48"/>
                                        <w:lang w:val="en-US"/>
                                      </w:rPr>
                                      <m:t>2</m:t>
                                    </m:r>
                                  </m:sub>
                                </m:sSub>
                                <m:sSub>
                                  <m:sSubPr>
                                    <m:ctrlPr>
                                      <w:rPr>
                                        <w:rFonts w:ascii="Cambria Math" w:eastAsia="Cambria Math" w:hAnsi="Cambria Math"/>
                                        <w:i/>
                                        <w:color w:val="000000" w:themeColor="text1"/>
                                        <w:kern w:val="24"/>
                                        <w:sz w:val="24"/>
                                        <w:szCs w:val="48"/>
                                        <w:lang w:val="en-US"/>
                                      </w:rPr>
                                    </m:ctrlPr>
                                  </m:sSubPr>
                                  <m:e>
                                    <m:r>
                                      <w:rPr>
                                        <w:rFonts w:ascii="Cambria Math" w:eastAsia="Cambria Math" w:hAnsi="Cambria Math"/>
                                        <w:color w:val="000000" w:themeColor="text1"/>
                                        <w:kern w:val="24"/>
                                        <w:sz w:val="24"/>
                                        <w:szCs w:val="48"/>
                                        <w:lang w:val="en-US"/>
                                      </w:rPr>
                                      <m:t>x</m:t>
                                    </m:r>
                                  </m:e>
                                  <m:sub>
                                    <m:r>
                                      <w:rPr>
                                        <w:rFonts w:ascii="Cambria Math" w:eastAsia="Cambria Math" w:hAnsi="Cambria Math"/>
                                        <w:color w:val="000000" w:themeColor="text1"/>
                                        <w:kern w:val="24"/>
                                        <w:sz w:val="24"/>
                                        <w:szCs w:val="48"/>
                                        <w:lang w:val="en-US"/>
                                      </w:rPr>
                                      <m:t>2</m:t>
                                    </m:r>
                                  </m:sub>
                                </m:sSub>
                                <m:r>
                                  <w:rPr>
                                    <w:rFonts w:ascii="Cambria Math" w:eastAsia="Cambria Math" w:hAnsi="Cambria Math"/>
                                    <w:color w:val="000000" w:themeColor="text1"/>
                                    <w:kern w:val="24"/>
                                    <w:sz w:val="24"/>
                                    <w:szCs w:val="48"/>
                                    <w:lang w:val="en-US"/>
                                  </w:rPr>
                                  <m:t xml:space="preserve"> ) </m:t>
                                </m:r>
                              </m:sup>
                            </m:sSup>
                          </m:den>
                        </m:f>
                        <m:r>
                          <w:rPr>
                            <w:rFonts w:ascii="Cambria Math" w:eastAsia="Cambria Math" w:hAnsi="Cambria Math"/>
                            <w:color w:val="000000" w:themeColor="text1"/>
                            <w:kern w:val="24"/>
                            <w:sz w:val="24"/>
                            <w:szCs w:val="48"/>
                            <w:lang w:val="el-GR"/>
                          </w:rPr>
                          <m:t xml:space="preserve">] </m:t>
                        </m:r>
                        <m:r>
                          <w:rPr>
                            <w:rFonts w:ascii="Cambria Math" w:hAnsi="Cambria Math"/>
                            <w:color w:val="000000" w:themeColor="text1"/>
                            <w:kern w:val="24"/>
                            <w:sz w:val="24"/>
                            <w:szCs w:val="48"/>
                            <w:lang w:val="en-US"/>
                          </w:rPr>
                          <m:t>+ </m:t>
                        </m:r>
                        <m:r>
                          <w:rPr>
                            <w:rFonts w:ascii="Cambria Math" w:hAnsi="Cambria Math"/>
                            <w:color w:val="000000" w:themeColor="text1"/>
                            <w:kern w:val="24"/>
                            <w:sz w:val="24"/>
                            <w:szCs w:val="48"/>
                          </w:rPr>
                          <m:t> [</m:t>
                        </m:r>
                        <m:r>
                          <w:rPr>
                            <w:rFonts w:ascii="Cambria Math" w:hAnsi="Cambria Math"/>
                            <w:color w:val="000000" w:themeColor="text1"/>
                            <w:kern w:val="24"/>
                            <w:sz w:val="24"/>
                            <w:szCs w:val="48"/>
                            <w:lang w:val="en-US"/>
                          </w:rPr>
                          <m:t>γ </m:t>
                        </m:r>
                        <m:d>
                          <m:dPr>
                            <m:ctrlPr>
                              <w:rPr>
                                <w:rFonts w:ascii="Cambria Math" w:hAnsi="Cambria Math"/>
                                <w:i/>
                                <w:color w:val="000000" w:themeColor="text1"/>
                                <w:kern w:val="24"/>
                                <w:sz w:val="24"/>
                                <w:szCs w:val="48"/>
                                <w:lang w:val="en-US"/>
                              </w:rPr>
                            </m:ctrlPr>
                          </m:dPr>
                          <m:e>
                            <m:r>
                              <w:rPr>
                                <w:rFonts w:ascii="Cambria Math" w:hAnsi="Cambria Math"/>
                                <w:color w:val="000000" w:themeColor="text1"/>
                                <w:kern w:val="24"/>
                                <w:sz w:val="24"/>
                                <w:szCs w:val="48"/>
                                <w:lang w:val="en-US"/>
                              </w:rPr>
                              <m:t>1-</m:t>
                            </m:r>
                            <m:r>
                              <m:rPr>
                                <m:sty m:val="bi"/>
                              </m:rPr>
                              <w:rPr>
                                <w:rFonts w:ascii="Cambria Math" w:eastAsia="Cambria Math" w:hAnsi="Cambria Math"/>
                                <w:color w:val="000000" w:themeColor="text1"/>
                                <w:kern w:val="24"/>
                                <w:sz w:val="24"/>
                                <w:szCs w:val="48"/>
                                <w:lang w:val="en-US"/>
                              </w:rPr>
                              <m:t>α</m:t>
                            </m:r>
                            <m:ctrlPr>
                              <w:rPr>
                                <w:rFonts w:ascii="Cambria Math" w:eastAsia="Cambria Math" w:hAnsi="Cambria Math"/>
                                <w:b/>
                                <w:i/>
                                <w:color w:val="000000" w:themeColor="text1"/>
                                <w:kern w:val="24"/>
                                <w:sz w:val="24"/>
                                <w:szCs w:val="48"/>
                                <w:lang w:val="en-US"/>
                              </w:rPr>
                            </m:ctrlPr>
                          </m:e>
                        </m:d>
                        <m:r>
                          <m:rPr>
                            <m:sty m:val="bi"/>
                          </m:rPr>
                          <w:rPr>
                            <w:rFonts w:ascii="Cambria Math" w:eastAsia="Cambria Math" w:hAnsi="Cambria Math"/>
                            <w:color w:val="000000" w:themeColor="text1"/>
                            <w:kern w:val="24"/>
                            <w:sz w:val="24"/>
                            <w:szCs w:val="48"/>
                            <w:lang w:val="en-US"/>
                          </w:rPr>
                          <m:t>]</m:t>
                        </m:r>
                      </m:oMath>
                      <w:r w:rsidRPr="00B7627E">
                        <w:rPr>
                          <w:rFonts w:hAnsi="Calibri"/>
                          <w:i/>
                          <w:iCs/>
                          <w:color w:val="000000" w:themeColor="text1"/>
                          <w:kern w:val="24"/>
                          <w:sz w:val="32"/>
                          <w:szCs w:val="48"/>
                          <w:lang w:val="en-US"/>
                        </w:rPr>
                        <w:t xml:space="preserve">   </w:t>
                      </w:r>
                    </w:p>
                  </w:txbxContent>
                </v:textbox>
                <w10:wrap anchorx="margin"/>
              </v:shape>
            </w:pict>
          </mc:Fallback>
        </mc:AlternateContent>
      </w:r>
    </w:p>
    <w:p w14:paraId="1EFA05DC" w14:textId="77777777" w:rsidR="00C22DFA" w:rsidRDefault="00C22DFA" w:rsidP="00C22DFA">
      <w:pPr>
        <w:spacing w:line="240" w:lineRule="auto"/>
        <w:jc w:val="center"/>
        <w:rPr>
          <w:lang w:val="en-US"/>
        </w:rPr>
      </w:pPr>
    </w:p>
    <w:p w14:paraId="78BF866F" w14:textId="46588121" w:rsidR="00C22DFA" w:rsidRDefault="00C22DFA" w:rsidP="00C22DFA">
      <w:pPr>
        <w:spacing w:after="0" w:line="240" w:lineRule="auto"/>
        <w:jc w:val="both"/>
        <w:rPr>
          <w:rFonts w:eastAsia="Times New Roman" w:cstheme="minorHAnsi"/>
          <w:lang w:val="en-US"/>
        </w:rPr>
      </w:pPr>
      <w:r>
        <w:rPr>
          <w:rFonts w:eastAsia="Times New Roman" w:cstheme="minorHAnsi"/>
          <w:lang w:val="en-US"/>
        </w:rPr>
        <w:t xml:space="preserve">Here, </w:t>
      </w:r>
      <w:r>
        <w:rPr>
          <w:rFonts w:eastAsia="Times New Roman" w:cstheme="minorHAnsi"/>
          <w:i/>
          <w:iCs/>
          <w:lang w:val="en-US"/>
        </w:rPr>
        <w:t>f(x)</w:t>
      </w:r>
      <w:r>
        <w:rPr>
          <w:rFonts w:eastAsia="Times New Roman" w:cstheme="minorHAnsi"/>
          <w:lang w:val="en-US"/>
        </w:rPr>
        <w:t xml:space="preserve"> represents the probability of the group either turning right or speeding up, depending on the type of influence, as in equation 1.</w:t>
      </w:r>
      <w:r>
        <w:rPr>
          <w:rFonts w:eastAsia="Times New Roman" w:cstheme="minorHAnsi"/>
          <w:i/>
          <w:iCs/>
          <w:lang w:val="en-US"/>
        </w:rPr>
        <w:t xml:space="preserve"> x</w:t>
      </w:r>
      <w:r w:rsidRPr="009E5C3F">
        <w:rPr>
          <w:rFonts w:eastAsia="Times New Roman" w:cstheme="minorHAnsi"/>
          <w:i/>
          <w:iCs/>
          <w:vertAlign w:val="subscript"/>
          <w:lang w:val="en-US"/>
        </w:rPr>
        <w:t>1</w:t>
      </w:r>
      <w:r>
        <w:rPr>
          <w:rFonts w:eastAsia="Times New Roman" w:cstheme="minorHAnsi"/>
          <w:i/>
          <w:iCs/>
          <w:lang w:val="en-US"/>
        </w:rPr>
        <w:t xml:space="preserve"> </w:t>
      </w:r>
      <w:r>
        <w:rPr>
          <w:rFonts w:eastAsia="Times New Roman" w:cstheme="minorHAnsi"/>
          <w:lang w:val="en-US"/>
        </w:rPr>
        <w:t xml:space="preserve">represents individual position (left-right or front-back) and </w:t>
      </w:r>
      <w:r w:rsidRPr="009E5C3F">
        <w:rPr>
          <w:rFonts w:eastAsia="Times New Roman" w:cstheme="minorHAnsi"/>
          <w:i/>
          <w:iCs/>
          <w:lang w:val="en-US"/>
        </w:rPr>
        <w:t>x</w:t>
      </w:r>
      <w:r w:rsidRPr="009E5C3F">
        <w:rPr>
          <w:rFonts w:eastAsia="Times New Roman" w:cstheme="minorHAnsi"/>
          <w:i/>
          <w:iCs/>
          <w:vertAlign w:val="subscript"/>
          <w:lang w:val="en-US"/>
        </w:rPr>
        <w:t>2</w:t>
      </w:r>
      <w:r>
        <w:rPr>
          <w:rFonts w:eastAsia="Times New Roman" w:cstheme="minorHAnsi"/>
          <w:lang w:val="en-US"/>
        </w:rPr>
        <w:t xml:space="preserve"> represents individual movement (left-right or front-back) as described in the main text. </w:t>
      </w:r>
      <w:r w:rsidRPr="009E5C3F">
        <w:rPr>
          <w:rFonts w:eastAsia="Times New Roman" w:cstheme="minorHAnsi"/>
          <w:i/>
          <w:iCs/>
          <w:lang w:val="en-US"/>
        </w:rPr>
        <w:t>α</w:t>
      </w:r>
      <w:r>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1</w:t>
      </w:r>
      <w:r>
        <w:rPr>
          <w:rFonts w:eastAsia="Times New Roman" w:cstheme="minorHAnsi"/>
          <w:lang w:val="en-US"/>
        </w:rPr>
        <w:t xml:space="preserve"> and</w:t>
      </w:r>
      <w:r w:rsidRPr="00712E64">
        <w:rPr>
          <w:rFonts w:eastAsia="Times New Roman" w:cstheme="minorHAnsi"/>
          <w:lang w:val="en-US"/>
        </w:rPr>
        <w:t xml:space="preserve"> </w:t>
      </w:r>
      <w:r w:rsidRPr="009E5C3F">
        <w:rPr>
          <w:rFonts w:eastAsia="Times New Roman" w:cstheme="minorHAnsi"/>
          <w:i/>
          <w:iCs/>
          <w:lang w:val="en-US"/>
        </w:rPr>
        <w:t>β</w:t>
      </w:r>
      <w:r w:rsidRPr="009E5C3F">
        <w:rPr>
          <w:rFonts w:eastAsia="Times New Roman" w:cstheme="minorHAnsi"/>
          <w:i/>
          <w:iCs/>
          <w:vertAlign w:val="subscript"/>
          <w:lang w:val="en-US"/>
        </w:rPr>
        <w:t>2</w:t>
      </w:r>
      <w:r>
        <w:rPr>
          <w:rFonts w:eastAsia="Times New Roman" w:cstheme="minorHAnsi"/>
          <w:lang w:val="en-US"/>
        </w:rPr>
        <w:t xml:space="preserve"> were fit for all individuals combined, while </w:t>
      </w:r>
      <w:r w:rsidRPr="009E5C3F">
        <w:rPr>
          <w:rFonts w:eastAsia="Times New Roman" w:cstheme="minorHAnsi"/>
          <w:i/>
          <w:lang w:val="en-US"/>
        </w:rPr>
        <w:t>γ</w:t>
      </w:r>
      <w:r>
        <w:rPr>
          <w:rFonts w:eastAsia="Times New Roman" w:cstheme="minorHAnsi"/>
          <w:lang w:val="en-US"/>
        </w:rPr>
        <w:t xml:space="preserve"> was fixed to either 0.5 for turning influence (assuming an overall equal probability to turn left or right), or to the aggregate probability of all groups to speed up across all the data for speeding influence. </w:t>
      </w:r>
    </w:p>
    <w:p w14:paraId="1614B318" w14:textId="77777777" w:rsidR="00C22DFA" w:rsidRDefault="00C22DFA" w:rsidP="00C22DFA">
      <w:pPr>
        <w:spacing w:after="0" w:line="360" w:lineRule="auto"/>
        <w:jc w:val="both"/>
        <w:rPr>
          <w:rFonts w:eastAsia="Times New Roman" w:cstheme="minorHAnsi"/>
          <w:color w:val="000000"/>
          <w:lang w:val="en-US"/>
        </w:rPr>
      </w:pPr>
    </w:p>
    <w:p w14:paraId="1F610CCC" w14:textId="6CEB453E" w:rsidR="00B3516D" w:rsidRDefault="00E339E0" w:rsidP="00B3516D">
      <w:pPr>
        <w:spacing w:after="0" w:line="240" w:lineRule="auto"/>
        <w:jc w:val="both"/>
        <w:rPr>
          <w:rFonts w:eastAsia="Times New Roman" w:cstheme="minorHAnsi"/>
          <w:color w:val="000000"/>
          <w:lang w:val="en-US"/>
        </w:rPr>
      </w:pPr>
      <w:r>
        <w:rPr>
          <w:rFonts w:eastAsia="Times New Roman" w:cstheme="minorHAnsi"/>
          <w:color w:val="000000"/>
          <w:lang w:val="en-US"/>
        </w:rPr>
        <w:t xml:space="preserve">These analyses revealed that in general, the future direction and speed of the group was more strongly associated with individuals’ relative speed than with their relative spatial positions (figure </w:t>
      </w:r>
      <w:r w:rsidR="00F869BF">
        <w:rPr>
          <w:rFonts w:eastAsia="Times New Roman" w:cstheme="minorHAnsi"/>
          <w:color w:val="000000"/>
          <w:lang w:val="en-US"/>
        </w:rPr>
        <w:t>S4</w:t>
      </w:r>
      <w:r>
        <w:rPr>
          <w:rFonts w:eastAsia="Times New Roman" w:cstheme="minorHAnsi"/>
          <w:color w:val="000000"/>
          <w:lang w:val="en-US"/>
        </w:rPr>
        <w:t xml:space="preserve">). </w:t>
      </w:r>
      <w:r w:rsidR="00F869BF">
        <w:rPr>
          <w:rFonts w:eastAsia="Times New Roman" w:cstheme="minorHAnsi"/>
          <w:color w:val="000000"/>
          <w:lang w:val="en-US"/>
        </w:rPr>
        <w:t>This result also held at the group and individual level. This result informed our decision to</w:t>
      </w:r>
      <w:r>
        <w:rPr>
          <w:rFonts w:eastAsia="Times New Roman" w:cstheme="minorHAnsi"/>
          <w:color w:val="000000"/>
          <w:lang w:val="en-US"/>
        </w:rPr>
        <w:t xml:space="preserve"> </w:t>
      </w:r>
      <w:r w:rsidR="00F869BF">
        <w:rPr>
          <w:rFonts w:eastAsia="Times New Roman" w:cstheme="minorHAnsi"/>
          <w:color w:val="000000"/>
          <w:lang w:val="en-US"/>
        </w:rPr>
        <w:t>focus</w:t>
      </w:r>
      <w:r>
        <w:rPr>
          <w:rFonts w:eastAsia="Times New Roman" w:cstheme="minorHAnsi"/>
          <w:color w:val="000000"/>
          <w:lang w:val="en-US"/>
        </w:rPr>
        <w:t xml:space="preserve"> our main analyses on movement rather than position as a driver of influence</w:t>
      </w:r>
    </w:p>
    <w:p w14:paraId="5E1D4F71" w14:textId="33935BE4" w:rsidR="002F1443" w:rsidRPr="00B3516D" w:rsidRDefault="00B3516D" w:rsidP="00B3516D">
      <w:pPr>
        <w:spacing w:after="0" w:line="240" w:lineRule="auto"/>
        <w:jc w:val="both"/>
        <w:rPr>
          <w:rFonts w:eastAsia="Times New Roman" w:cstheme="minorHAnsi"/>
          <w:color w:val="000000"/>
          <w:lang w:val="en-US"/>
        </w:rPr>
      </w:pPr>
      <w:r>
        <w:rPr>
          <w:rFonts w:eastAsia="Times New Roman" w:cstheme="minorHAnsi"/>
          <w:noProof/>
          <w:color w:val="000000"/>
          <w:lang w:val="en-US"/>
        </w:rPr>
        <mc:AlternateContent>
          <mc:Choice Requires="wpg">
            <w:drawing>
              <wp:anchor distT="0" distB="0" distL="114300" distR="114300" simplePos="0" relativeHeight="251661312" behindDoc="0" locked="0" layoutInCell="1" allowOverlap="1" wp14:anchorId="56582300" wp14:editId="109BFE53">
                <wp:simplePos x="0" y="0"/>
                <wp:positionH relativeFrom="margin">
                  <wp:posOffset>15240</wp:posOffset>
                </wp:positionH>
                <wp:positionV relativeFrom="paragraph">
                  <wp:posOffset>99695</wp:posOffset>
                </wp:positionV>
                <wp:extent cx="6613525" cy="2962275"/>
                <wp:effectExtent l="0" t="0" r="0" b="9525"/>
                <wp:wrapTopAndBottom/>
                <wp:docPr id="23" name="Group 23"/>
                <wp:cNvGraphicFramePr/>
                <a:graphic xmlns:a="http://schemas.openxmlformats.org/drawingml/2006/main">
                  <a:graphicData uri="http://schemas.microsoft.com/office/word/2010/wordprocessingGroup">
                    <wpg:wgp>
                      <wpg:cNvGrpSpPr/>
                      <wpg:grpSpPr>
                        <a:xfrm>
                          <a:off x="0" y="0"/>
                          <a:ext cx="6613525" cy="2962275"/>
                          <a:chOff x="0" y="0"/>
                          <a:chExt cx="6613525" cy="2962275"/>
                        </a:xfrm>
                      </wpg:grpSpPr>
                      <pic:pic xmlns:pic="http://schemas.openxmlformats.org/drawingml/2006/picture">
                        <pic:nvPicPr>
                          <pic:cNvPr id="24" name="Picture 24"/>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57150"/>
                            <a:ext cx="3190875" cy="2905125"/>
                          </a:xfrm>
                          <a:prstGeom prst="rect">
                            <a:avLst/>
                          </a:prstGeom>
                          <a:noFill/>
                          <a:ln>
                            <a:noFill/>
                          </a:ln>
                        </pic:spPr>
                      </pic:pic>
                      <pic:pic xmlns:pic="http://schemas.openxmlformats.org/drawingml/2006/picture">
                        <pic:nvPicPr>
                          <pic:cNvPr id="25" name="Picture 25"/>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400425" y="38100"/>
                            <a:ext cx="3213100" cy="2924175"/>
                          </a:xfrm>
                          <a:prstGeom prst="rect">
                            <a:avLst/>
                          </a:prstGeom>
                          <a:noFill/>
                          <a:ln>
                            <a:noFill/>
                          </a:ln>
                        </pic:spPr>
                      </pic:pic>
                      <wpg:grpSp>
                        <wpg:cNvPr id="26" name="Group 26"/>
                        <wpg:cNvGrpSpPr/>
                        <wpg:grpSpPr>
                          <a:xfrm>
                            <a:off x="228600" y="0"/>
                            <a:ext cx="3816985" cy="427990"/>
                            <a:chOff x="245534" y="0"/>
                            <a:chExt cx="3817407" cy="428624"/>
                          </a:xfrm>
                        </wpg:grpSpPr>
                        <wps:wsp>
                          <wps:cNvPr id="27" name="Text Box 2"/>
                          <wps:cNvSpPr txBox="1">
                            <a:spLocks noChangeArrowheads="1"/>
                          </wps:cNvSpPr>
                          <wps:spPr bwMode="auto">
                            <a:xfrm>
                              <a:off x="245534" y="25400"/>
                              <a:ext cx="422274" cy="403224"/>
                            </a:xfrm>
                            <a:prstGeom prst="rect">
                              <a:avLst/>
                            </a:prstGeom>
                            <a:noFill/>
                            <a:ln w="9525">
                              <a:noFill/>
                              <a:miter lim="800000"/>
                              <a:headEnd/>
                              <a:tailEnd/>
                            </a:ln>
                          </wps:spPr>
                          <wps:txbx>
                            <w:txbxContent>
                              <w:p w14:paraId="56F51A54" w14:textId="77777777" w:rsidR="004E2091" w:rsidRPr="00AE3976" w:rsidRDefault="004E2091" w:rsidP="00E339E0">
                                <w:pPr>
                                  <w:rPr>
                                    <w:b/>
                                    <w:sz w:val="24"/>
                                    <w:szCs w:val="24"/>
                                    <w:lang w:val="en-US"/>
                                  </w:rPr>
                                </w:pPr>
                                <w:r w:rsidRPr="00AE3976">
                                  <w:rPr>
                                    <w:b/>
                                    <w:sz w:val="24"/>
                                    <w:szCs w:val="24"/>
                                  </w:rPr>
                                  <w:t>A.</w:t>
                                </w:r>
                              </w:p>
                            </w:txbxContent>
                          </wps:txbx>
                          <wps:bodyPr rot="0" vert="horz" wrap="square" lIns="91440" tIns="45720" rIns="91440" bIns="45720" anchor="t" anchorCtr="0">
                            <a:spAutoFit/>
                          </wps:bodyPr>
                        </wps:wsp>
                        <wps:wsp>
                          <wps:cNvPr id="28" name="Text Box 28"/>
                          <wps:cNvSpPr txBox="1">
                            <a:spLocks noChangeArrowheads="1"/>
                          </wps:cNvSpPr>
                          <wps:spPr bwMode="auto">
                            <a:xfrm>
                              <a:off x="3640667" y="0"/>
                              <a:ext cx="422274" cy="403224"/>
                            </a:xfrm>
                            <a:prstGeom prst="rect">
                              <a:avLst/>
                            </a:prstGeom>
                            <a:noFill/>
                            <a:ln w="9525">
                              <a:noFill/>
                              <a:miter lim="800000"/>
                              <a:headEnd/>
                              <a:tailEnd/>
                            </a:ln>
                          </wps:spPr>
                          <wps:txbx>
                            <w:txbxContent>
                              <w:p w14:paraId="5A9BA5BB" w14:textId="77777777" w:rsidR="004E2091" w:rsidRPr="00AE3976" w:rsidRDefault="004E2091" w:rsidP="00E339E0">
                                <w:pPr>
                                  <w:rPr>
                                    <w:b/>
                                    <w:sz w:val="24"/>
                                    <w:szCs w:val="24"/>
                                    <w:lang w:val="en-US"/>
                                  </w:rPr>
                                </w:pPr>
                                <w:r>
                                  <w:rPr>
                                    <w:b/>
                                    <w:sz w:val="24"/>
                                    <w:szCs w:val="24"/>
                                  </w:rPr>
                                  <w:t>B</w:t>
                                </w:r>
                                <w:r w:rsidRPr="00AE3976">
                                  <w:rPr>
                                    <w:b/>
                                    <w:sz w:val="24"/>
                                    <w:szCs w:val="24"/>
                                  </w:rPr>
                                  <w:t>.</w:t>
                                </w:r>
                              </w:p>
                            </w:txbxContent>
                          </wps:txbx>
                          <wps:bodyPr rot="0" vert="horz" wrap="square" lIns="91440" tIns="45720" rIns="91440" bIns="45720" anchor="t" anchorCtr="0">
                            <a:spAutoFit/>
                          </wps:bodyPr>
                        </wps:wsp>
                      </wpg:grpSp>
                    </wpg:wgp>
                  </a:graphicData>
                </a:graphic>
              </wp:anchor>
            </w:drawing>
          </mc:Choice>
          <mc:Fallback>
            <w:pict>
              <v:group w14:anchorId="56582300" id="Group 23" o:spid="_x0000_s1034" style="position:absolute;left:0;text-align:left;margin-left:1.2pt;margin-top:7.85pt;width:520.75pt;height:233.25pt;z-index:251661312;mso-position-horizontal-relative:margin" coordsize="66135,29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">
                <v:shape id="Picture 24" o:spid="_x0000_s1035" type="#_x0000_t75" style="position:absolute;top:571;width:31908;height:29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">
                  <v:imagedata r:id="rId24" o:title=""/>
                </v:shape>
                <v:shape id="Picture 25" o:spid="_x0000_s1036" type="#_x0000_t75" style="position:absolute;left:34004;top:381;width:32131;height:29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">
                  <v:imagedata r:id="rId25" o:title=""/>
                </v:shape>
                <v:group id="Group 26" o:spid="_x0000_s1037" style="position:absolute;left:2286;width:38169;height:4279" coordorigin="2455" coordsize="38174,4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 id="Text Box 2" o:spid="_x0000_s1038" type="#_x0000_t202" style="position:absolute;left:2455;top:254;width:4223;height:4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" filled="f" stroked="f">
                    <v:textbox style="mso-fit-shape-to-text:t">
                      <w:txbxContent>
                        <w:p w14:paraId="56F51A54" w14:textId="77777777" w:rsidR="004E2091" w:rsidRPr="00AE3976" w:rsidRDefault="004E2091" w:rsidP="00E339E0">
                          <w:pPr>
                            <w:rPr>
                              <w:b/>
                              <w:sz w:val="24"/>
                              <w:szCs w:val="24"/>
                              <w:lang w:val="en-US"/>
                            </w:rPr>
                          </w:pPr>
                          <w:r w:rsidRPr="00AE3976">
                            <w:rPr>
                              <w:b/>
                              <w:sz w:val="24"/>
                              <w:szCs w:val="24"/>
                            </w:rPr>
                            <w:t>A.</w:t>
                          </w:r>
                        </w:p>
                      </w:txbxContent>
                    </v:textbox>
                  </v:shape>
                  <v:shape id="Text Box 28" o:spid="_x0000_s1039" type="#_x0000_t202" style="position:absolute;left:36406;width:4223;height:4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" filled="f" stroked="f">
                    <v:textbox style="mso-fit-shape-to-text:t">
                      <w:txbxContent>
                        <w:p w14:paraId="5A9BA5BB" w14:textId="77777777" w:rsidR="004E2091" w:rsidRPr="00AE3976" w:rsidRDefault="004E2091" w:rsidP="00E339E0">
                          <w:pPr>
                            <w:rPr>
                              <w:b/>
                              <w:sz w:val="24"/>
                              <w:szCs w:val="24"/>
                              <w:lang w:val="en-US"/>
                            </w:rPr>
                          </w:pPr>
                          <w:r>
                            <w:rPr>
                              <w:b/>
                              <w:sz w:val="24"/>
                              <w:szCs w:val="24"/>
                            </w:rPr>
                            <w:t>B</w:t>
                          </w:r>
                          <w:r w:rsidRPr="00AE3976">
                            <w:rPr>
                              <w:b/>
                              <w:sz w:val="24"/>
                              <w:szCs w:val="24"/>
                            </w:rPr>
                            <w:t>.</w:t>
                          </w:r>
                        </w:p>
                      </w:txbxContent>
                    </v:textbox>
                  </v:shape>
                </v:group>
                <w10:wrap type="topAndBottom" anchorx="margin"/>
              </v:group>
            </w:pict>
          </mc:Fallback>
        </mc:AlternateContent>
      </w:r>
      <w:r w:rsidR="00E339E0" w:rsidRPr="004D78DE">
        <w:rPr>
          <w:rFonts w:ascii="Arial" w:eastAsia="Times New Roman" w:hAnsi="Arial" w:cs="Arial"/>
          <w:color w:val="000000"/>
          <w:sz w:val="16"/>
          <w:szCs w:val="16"/>
          <w:lang w:val="en-US"/>
        </w:rPr>
        <w:t xml:space="preserve">Figure </w:t>
      </w:r>
      <w:r w:rsidR="00F869BF">
        <w:rPr>
          <w:rFonts w:ascii="Arial" w:eastAsia="Times New Roman" w:hAnsi="Arial" w:cs="Arial"/>
          <w:color w:val="000000"/>
          <w:sz w:val="16"/>
          <w:szCs w:val="16"/>
          <w:lang w:val="en-US"/>
        </w:rPr>
        <w:t>S4</w:t>
      </w:r>
      <w:r w:rsidR="00E339E0" w:rsidRPr="004D78DE">
        <w:rPr>
          <w:rFonts w:ascii="Arial" w:eastAsia="Times New Roman" w:hAnsi="Arial" w:cs="Arial"/>
          <w:color w:val="000000"/>
          <w:sz w:val="16"/>
          <w:szCs w:val="16"/>
          <w:lang w:val="en-US"/>
        </w:rPr>
        <w:t>. Predicted group outcome as a function of individual position and movement, modeled using data across all groups. (A) Predicted probability of a group to turn right as a function of individual left-right position</w:t>
      </w:r>
      <w:r w:rsidR="00E339E0">
        <w:rPr>
          <w:rFonts w:ascii="Arial" w:eastAsia="Times New Roman" w:hAnsi="Arial" w:cs="Arial"/>
          <w:color w:val="000000"/>
          <w:sz w:val="16"/>
          <w:szCs w:val="16"/>
          <w:lang w:val="en-US"/>
        </w:rPr>
        <w:t xml:space="preserve"> (y-axis)</w:t>
      </w:r>
      <w:r w:rsidR="00E339E0" w:rsidRPr="004D78DE">
        <w:rPr>
          <w:rFonts w:ascii="Arial" w:eastAsia="Times New Roman" w:hAnsi="Arial" w:cs="Arial"/>
          <w:color w:val="000000"/>
          <w:sz w:val="16"/>
          <w:szCs w:val="16"/>
          <w:lang w:val="en-US"/>
        </w:rPr>
        <w:t xml:space="preserve"> and individua</w:t>
      </w:r>
      <w:r w:rsidR="00E339E0">
        <w:rPr>
          <w:rFonts w:ascii="Arial" w:eastAsia="Times New Roman" w:hAnsi="Arial" w:cs="Arial"/>
          <w:color w:val="000000"/>
          <w:sz w:val="16"/>
          <w:szCs w:val="16"/>
          <w:lang w:val="en-US"/>
        </w:rPr>
        <w:t>l</w:t>
      </w:r>
      <w:r w:rsidR="00E339E0" w:rsidRPr="004D78DE">
        <w:rPr>
          <w:rFonts w:ascii="Arial" w:eastAsia="Times New Roman" w:hAnsi="Arial" w:cs="Arial"/>
          <w:color w:val="000000"/>
          <w:sz w:val="16"/>
          <w:szCs w:val="16"/>
          <w:lang w:val="en-US"/>
        </w:rPr>
        <w:t xml:space="preserve"> left-right speed</w:t>
      </w:r>
      <w:r w:rsidR="00E339E0">
        <w:rPr>
          <w:rFonts w:ascii="Arial" w:eastAsia="Times New Roman" w:hAnsi="Arial" w:cs="Arial"/>
          <w:color w:val="000000"/>
          <w:sz w:val="16"/>
          <w:szCs w:val="16"/>
          <w:lang w:val="en-US"/>
        </w:rPr>
        <w:t xml:space="preserve"> (x-axis)</w:t>
      </w:r>
      <w:r w:rsidR="00E339E0" w:rsidRPr="004D78DE">
        <w:rPr>
          <w:rFonts w:ascii="Arial" w:eastAsia="Times New Roman" w:hAnsi="Arial" w:cs="Arial"/>
          <w:color w:val="000000"/>
          <w:sz w:val="16"/>
          <w:szCs w:val="16"/>
          <w:lang w:val="en-US"/>
        </w:rPr>
        <w:t>. (B) Predicted probability of a group to speed up as a function of individual front-back position</w:t>
      </w:r>
      <w:r w:rsidR="00E339E0">
        <w:rPr>
          <w:rFonts w:ascii="Arial" w:eastAsia="Times New Roman" w:hAnsi="Arial" w:cs="Arial"/>
          <w:color w:val="000000"/>
          <w:sz w:val="16"/>
          <w:szCs w:val="16"/>
          <w:lang w:val="en-US"/>
        </w:rPr>
        <w:t xml:space="preserve"> (y-axis)</w:t>
      </w:r>
      <w:r w:rsidR="00E339E0" w:rsidRPr="004D78DE">
        <w:rPr>
          <w:rFonts w:ascii="Arial" w:eastAsia="Times New Roman" w:hAnsi="Arial" w:cs="Arial"/>
          <w:color w:val="000000"/>
          <w:sz w:val="16"/>
          <w:szCs w:val="16"/>
          <w:lang w:val="en-US"/>
        </w:rPr>
        <w:t xml:space="preserve"> and front-back movement</w:t>
      </w:r>
      <w:r w:rsidR="00E339E0">
        <w:rPr>
          <w:rFonts w:ascii="Arial" w:eastAsia="Times New Roman" w:hAnsi="Arial" w:cs="Arial"/>
          <w:color w:val="000000"/>
          <w:sz w:val="16"/>
          <w:szCs w:val="16"/>
          <w:lang w:val="en-US"/>
        </w:rPr>
        <w:t xml:space="preserve"> (x-axis)</w:t>
      </w:r>
      <w:r w:rsidR="00E339E0" w:rsidRPr="004D78DE">
        <w:rPr>
          <w:rFonts w:ascii="Arial" w:eastAsia="Times New Roman" w:hAnsi="Arial" w:cs="Arial"/>
          <w:color w:val="000000"/>
          <w:sz w:val="16"/>
          <w:szCs w:val="16"/>
          <w:lang w:val="en-US"/>
        </w:rPr>
        <w:t>.</w:t>
      </w:r>
      <w:r w:rsidR="00E339E0">
        <w:rPr>
          <w:rFonts w:ascii="Arial" w:eastAsia="Times New Roman" w:hAnsi="Arial" w:cs="Arial"/>
          <w:color w:val="000000"/>
          <w:sz w:val="16"/>
          <w:szCs w:val="16"/>
          <w:lang w:val="en-US"/>
        </w:rPr>
        <w:t xml:space="preserve"> Axis limits extend to the 0.01-0.99% quantiles of each variable to show them on comparable scales. </w:t>
      </w:r>
    </w:p>
    <w:p w14:paraId="70C4A482" w14:textId="5712DBBB" w:rsidR="007D0E1B" w:rsidDel="005712FE" w:rsidRDefault="007D0E1B" w:rsidP="007D0E1B">
      <w:pPr>
        <w:spacing w:line="360" w:lineRule="auto"/>
        <w:jc w:val="both"/>
        <w:rPr>
          <w:del w:id="3" w:author="Microsoft Office User" w:date="2022-02-07T16:32:00Z"/>
          <w:rFonts w:cstheme="minorHAnsi"/>
          <w:lang w:val="en-US"/>
        </w:rPr>
      </w:pPr>
      <w:del w:id="4" w:author="Microsoft Office User" w:date="2022-02-07T16:32:00Z">
        <w:r w:rsidDel="005712FE">
          <w:rPr>
            <w:rFonts w:cstheme="minorHAnsi"/>
            <w:lang w:val="en-US"/>
          </w:rPr>
          <w:delText xml:space="preserve">with    </w:delText>
        </w:r>
      </w:del>
    </w:p>
    <w:p w14:paraId="2A731BC8" w14:textId="77777777" w:rsidR="00855527" w:rsidRDefault="00855527" w:rsidP="00137570">
      <w:pPr>
        <w:spacing w:before="360" w:after="120" w:line="240" w:lineRule="auto"/>
        <w:jc w:val="both"/>
        <w:outlineLvl w:val="1"/>
        <w:rPr>
          <w:b/>
          <w:sz w:val="24"/>
          <w:lang w:val="en-US"/>
        </w:rPr>
      </w:pPr>
    </w:p>
    <w:p w14:paraId="4823C294" w14:textId="77777777" w:rsidR="00855527" w:rsidRDefault="00855527" w:rsidP="00137570">
      <w:pPr>
        <w:spacing w:before="360" w:after="120" w:line="240" w:lineRule="auto"/>
        <w:jc w:val="both"/>
        <w:outlineLvl w:val="1"/>
        <w:rPr>
          <w:b/>
          <w:sz w:val="24"/>
          <w:lang w:val="en-US"/>
        </w:rPr>
      </w:pPr>
    </w:p>
    <w:p w14:paraId="70D918A0" w14:textId="77777777" w:rsidR="00855527" w:rsidRDefault="00855527" w:rsidP="00137570">
      <w:pPr>
        <w:spacing w:before="360" w:after="120" w:line="240" w:lineRule="auto"/>
        <w:jc w:val="both"/>
        <w:outlineLvl w:val="1"/>
        <w:rPr>
          <w:b/>
          <w:sz w:val="24"/>
          <w:lang w:val="en-US"/>
        </w:rPr>
      </w:pPr>
    </w:p>
    <w:p w14:paraId="3DBBF318" w14:textId="77777777" w:rsidR="00855527" w:rsidRDefault="00855527" w:rsidP="00137570">
      <w:pPr>
        <w:spacing w:before="360" w:after="120" w:line="240" w:lineRule="auto"/>
        <w:jc w:val="both"/>
        <w:outlineLvl w:val="1"/>
        <w:rPr>
          <w:b/>
          <w:sz w:val="24"/>
          <w:lang w:val="en-US"/>
        </w:rPr>
      </w:pPr>
    </w:p>
    <w:p w14:paraId="678225D2" w14:textId="77777777" w:rsidR="00855527" w:rsidRDefault="00855527" w:rsidP="00137570">
      <w:pPr>
        <w:spacing w:before="360" w:after="120" w:line="240" w:lineRule="auto"/>
        <w:jc w:val="both"/>
        <w:outlineLvl w:val="1"/>
        <w:rPr>
          <w:b/>
          <w:sz w:val="24"/>
          <w:lang w:val="en-US"/>
        </w:rPr>
      </w:pPr>
    </w:p>
    <w:p w14:paraId="056FC84D" w14:textId="77777777" w:rsidR="00855527" w:rsidRDefault="00855527" w:rsidP="00137570">
      <w:pPr>
        <w:spacing w:before="360" w:after="120" w:line="240" w:lineRule="auto"/>
        <w:jc w:val="both"/>
        <w:outlineLvl w:val="1"/>
        <w:rPr>
          <w:b/>
          <w:sz w:val="24"/>
          <w:lang w:val="en-US"/>
        </w:rPr>
      </w:pPr>
    </w:p>
    <w:p w14:paraId="0DDF500A" w14:textId="683268F1" w:rsidR="00855527" w:rsidRDefault="00855527" w:rsidP="00137570">
      <w:pPr>
        <w:spacing w:before="360" w:after="120" w:line="240" w:lineRule="auto"/>
        <w:jc w:val="both"/>
        <w:outlineLvl w:val="1"/>
        <w:rPr>
          <w:b/>
          <w:sz w:val="24"/>
          <w:lang w:val="en-US"/>
        </w:rPr>
      </w:pPr>
    </w:p>
    <w:p w14:paraId="545792AB" w14:textId="77777777" w:rsidR="00855527" w:rsidRDefault="00855527" w:rsidP="00855527">
      <w:pPr>
        <w:spacing w:line="240" w:lineRule="auto"/>
        <w:rPr>
          <w:b/>
          <w:sz w:val="24"/>
          <w:lang w:val="en-US"/>
        </w:rPr>
      </w:pPr>
    </w:p>
    <w:p w14:paraId="4B0E5A09" w14:textId="2DD6AC5E" w:rsidR="00855527" w:rsidRDefault="0083180B" w:rsidP="00855527">
      <w:pPr>
        <w:spacing w:line="240" w:lineRule="auto"/>
        <w:rPr>
          <w:b/>
          <w:sz w:val="24"/>
          <w:lang w:val="en-US"/>
        </w:rPr>
      </w:pPr>
      <w:r>
        <w:rPr>
          <w:b/>
          <w:sz w:val="24"/>
          <w:lang w:val="en-US"/>
        </w:rPr>
        <w:lastRenderedPageBreak/>
        <w:t>4</w:t>
      </w:r>
      <w:r w:rsidR="00855527">
        <w:rPr>
          <w:b/>
          <w:sz w:val="24"/>
          <w:lang w:val="en-US"/>
        </w:rPr>
        <w:t xml:space="preserve"> – Distribution of group metrics</w:t>
      </w:r>
    </w:p>
    <w:p w14:paraId="00A0F346" w14:textId="77777777" w:rsidR="00855527" w:rsidRDefault="00855527" w:rsidP="00855527">
      <w:pPr>
        <w:spacing w:line="240" w:lineRule="auto"/>
        <w:rPr>
          <w:b/>
          <w:sz w:val="24"/>
          <w:lang w:val="en-US"/>
        </w:rPr>
      </w:pPr>
    </w:p>
    <w:p w14:paraId="39A17C67" w14:textId="77777777" w:rsidR="00855527" w:rsidRPr="000447A8" w:rsidRDefault="00855527" w:rsidP="00855527">
      <w:pPr>
        <w:spacing w:line="240" w:lineRule="auto"/>
        <w:rPr>
          <w:sz w:val="18"/>
          <w:szCs w:val="18"/>
          <w:lang w:val="en-US"/>
        </w:rPr>
      </w:pPr>
      <w:r>
        <w:rPr>
          <w:sz w:val="18"/>
          <w:szCs w:val="18"/>
          <w:lang w:val="en-US"/>
        </w:rPr>
        <w:t xml:space="preserve">The figures below show the distribution of three group-level metric for each five groups: the </w:t>
      </w:r>
      <w:r w:rsidRPr="000447A8">
        <w:rPr>
          <w:b/>
          <w:sz w:val="18"/>
          <w:szCs w:val="18"/>
          <w:lang w:val="en-US"/>
        </w:rPr>
        <w:t>group spread</w:t>
      </w:r>
      <w:r>
        <w:rPr>
          <w:sz w:val="18"/>
          <w:szCs w:val="18"/>
          <w:lang w:val="en-US"/>
        </w:rPr>
        <w:t xml:space="preserve">, calculated by averaging all distances between group members at any given moment, the </w:t>
      </w:r>
      <w:r w:rsidRPr="000447A8">
        <w:rPr>
          <w:b/>
          <w:sz w:val="18"/>
          <w:szCs w:val="18"/>
          <w:lang w:val="en-US"/>
        </w:rPr>
        <w:t>turning angle</w:t>
      </w:r>
      <w:r>
        <w:rPr>
          <w:sz w:val="18"/>
          <w:szCs w:val="18"/>
          <w:lang w:val="en-US"/>
        </w:rPr>
        <w:t xml:space="preserve">, calculated as the angle between the past and future direction of movement of the group, and the </w:t>
      </w:r>
      <w:r w:rsidRPr="000447A8">
        <w:rPr>
          <w:b/>
          <w:sz w:val="18"/>
          <w:szCs w:val="18"/>
          <w:lang w:val="en-US"/>
        </w:rPr>
        <w:t>step duration</w:t>
      </w:r>
      <w:r>
        <w:rPr>
          <w:sz w:val="18"/>
          <w:szCs w:val="18"/>
          <w:lang w:val="en-US"/>
        </w:rPr>
        <w:t>, calculated as the time taken by the group centroid to move 10m. For a given metric, x-axis is kept constant for easier comparison across groups.</w:t>
      </w:r>
    </w:p>
    <w:p w14:paraId="032E4933"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3232" behindDoc="0" locked="0" layoutInCell="1" allowOverlap="1" wp14:anchorId="2C19FC38" wp14:editId="7BEDAAB6">
                <wp:simplePos x="0" y="0"/>
                <wp:positionH relativeFrom="margin">
                  <wp:posOffset>30480</wp:posOffset>
                </wp:positionH>
                <wp:positionV relativeFrom="paragraph">
                  <wp:posOffset>255270</wp:posOffset>
                </wp:positionV>
                <wp:extent cx="6797040" cy="2270760"/>
                <wp:effectExtent l="0" t="0" r="22860" b="15240"/>
                <wp:wrapTopAndBottom/>
                <wp:docPr id="160" name="Group 16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0" name="Rectangle 140"/>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 name="Group 156"/>
                        <wpg:cNvGrpSpPr/>
                        <wpg:grpSpPr>
                          <a:xfrm>
                            <a:off x="30480" y="38100"/>
                            <a:ext cx="6647815" cy="2174875"/>
                            <a:chOff x="0" y="0"/>
                            <a:chExt cx="6647815" cy="2174875"/>
                          </a:xfrm>
                        </wpg:grpSpPr>
                        <pic:pic xmlns:pic="http://schemas.openxmlformats.org/drawingml/2006/picture">
                          <pic:nvPicPr>
                            <pic:cNvPr id="139" name="Picture 139"/>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240280" y="15240"/>
                              <a:ext cx="2159635" cy="2159635"/>
                            </a:xfrm>
                            <a:prstGeom prst="rect">
                              <a:avLst/>
                            </a:prstGeom>
                            <a:noFill/>
                            <a:ln>
                              <a:noFill/>
                            </a:ln>
                          </pic:spPr>
                        </pic:pic>
                        <pic:pic xmlns:pic="http://schemas.openxmlformats.org/drawingml/2006/picture">
                          <pic:nvPicPr>
                            <pic:cNvPr id="144" name="Picture 14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45" name="Picture 145"/>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488180" y="0"/>
                              <a:ext cx="2159635" cy="2159635"/>
                            </a:xfrm>
                            <a:prstGeom prst="rect">
                              <a:avLst/>
                            </a:prstGeom>
                            <a:noFill/>
                            <a:ln>
                              <a:noFill/>
                            </a:ln>
                          </pic:spPr>
                        </pic:pic>
                      </wpg:grpSp>
                    </wpg:wgp>
                  </a:graphicData>
                </a:graphic>
              </wp:anchor>
            </w:drawing>
          </mc:Choice>
          <mc:Fallback>
            <w:pict>
              <v:group w14:anchorId="2FE1EF45" id="Group 160" o:spid="_x0000_s1026" style="position:absolute;margin-left:2.4pt;margin-top:20.1pt;width:535.2pt;height:178.8pt;z-index:251743232;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">
                <v:rect id="Rectangle 140"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" filled="f" strokecolor="#1f3763 [1604]" strokeweight="1pt"/>
                <v:group id="Group 156" o:spid="_x0000_s1028" style="position:absolute;left:304;top:381;width:66478;height:21748" coordsize="66478,2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39" o:spid="_x0000_s1029" type="#_x0000_t75" style="position:absolute;left:22402;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">
                    <v:imagedata r:id="rId29" o:title=""/>
                  </v:shape>
                  <v:shape id="Picture 144" o:spid="_x0000_s1030"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">
                    <v:imagedata r:id="rId30" o:title=""/>
                  </v:shape>
                  <v:shape id="Picture 145" o:spid="_x0000_s1031" type="#_x0000_t75" style="position:absolute;left:44881;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">
                    <v:imagedata r:id="rId31" o:title=""/>
                  </v:shape>
                </v:group>
                <w10:wrap type="topAndBottom" anchorx="margin"/>
              </v:group>
            </w:pict>
          </mc:Fallback>
        </mc:AlternateContent>
      </w:r>
    </w:p>
    <w:p w14:paraId="21BAD6F0"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4256" behindDoc="0" locked="0" layoutInCell="1" allowOverlap="1" wp14:anchorId="67BAF510" wp14:editId="0A5844DA">
                <wp:simplePos x="0" y="0"/>
                <wp:positionH relativeFrom="margin">
                  <wp:align>left</wp:align>
                </wp:positionH>
                <wp:positionV relativeFrom="paragraph">
                  <wp:posOffset>2691765</wp:posOffset>
                </wp:positionV>
                <wp:extent cx="6797040" cy="2270760"/>
                <wp:effectExtent l="0" t="0" r="22860" b="15240"/>
                <wp:wrapTopAndBottom/>
                <wp:docPr id="159" name="Group 159"/>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s:wsp>
                        <wps:cNvPr id="149" name="Rectangle 149"/>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 name="Group 155"/>
                        <wpg:cNvGrpSpPr/>
                        <wpg:grpSpPr>
                          <a:xfrm>
                            <a:off x="38100" y="53340"/>
                            <a:ext cx="6647815" cy="2182495"/>
                            <a:chOff x="0" y="0"/>
                            <a:chExt cx="6647815" cy="2182495"/>
                          </a:xfrm>
                        </wpg:grpSpPr>
                        <pic:pic xmlns:pic="http://schemas.openxmlformats.org/drawingml/2006/picture">
                          <pic:nvPicPr>
                            <pic:cNvPr id="146" name="Picture 14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2860"/>
                              <a:ext cx="2159635" cy="2159635"/>
                            </a:xfrm>
                            <a:prstGeom prst="rect">
                              <a:avLst/>
                            </a:prstGeom>
                            <a:noFill/>
                            <a:ln>
                              <a:noFill/>
                            </a:ln>
                          </pic:spPr>
                        </pic:pic>
                        <pic:pic xmlns:pic="http://schemas.openxmlformats.org/drawingml/2006/picture">
                          <pic:nvPicPr>
                            <pic:cNvPr id="148" name="Picture 14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488180" y="15240"/>
                              <a:ext cx="2159635" cy="2159635"/>
                            </a:xfrm>
                            <a:prstGeom prst="rect">
                              <a:avLst/>
                            </a:prstGeom>
                            <a:noFill/>
                            <a:ln>
                              <a:noFill/>
                            </a:ln>
                          </pic:spPr>
                        </pic:pic>
                        <pic:pic xmlns:pic="http://schemas.openxmlformats.org/drawingml/2006/picture">
                          <pic:nvPicPr>
                            <pic:cNvPr id="150" name="Picture 15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240280" y="0"/>
                              <a:ext cx="2159635" cy="2159635"/>
                            </a:xfrm>
                            <a:prstGeom prst="rect">
                              <a:avLst/>
                            </a:prstGeom>
                            <a:noFill/>
                            <a:ln>
                              <a:noFill/>
                            </a:ln>
                          </pic:spPr>
                        </pic:pic>
                      </wpg:grpSp>
                    </wpg:wgp>
                  </a:graphicData>
                </a:graphic>
              </wp:anchor>
            </w:drawing>
          </mc:Choice>
          <mc:Fallback>
            <w:pict>
              <v:group w14:anchorId="4E76CE6F" id="Group 159" o:spid="_x0000_s1026" style="position:absolute;margin-left:0;margin-top:211.95pt;width:535.2pt;height:178.8pt;z-index:251744256;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">
                <v:rect id="Rectangle 149" o:spid="_x0000_s1027"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" filled="f" strokecolor="#1f3763 [1604]" strokeweight="1pt"/>
                <v:group id="Group 155" o:spid="_x0000_s1028" style="position:absolute;left:381;top:533;width:66478;height:21825" coordsize="66478,2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46" o:spid="_x0000_s1029" type="#_x0000_t75" style="position:absolute;top:228;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">
                    <v:imagedata r:id="rId35" o:title=""/>
                  </v:shape>
                  <v:shape id="Picture 148" o:spid="_x0000_s1030" type="#_x0000_t75" style="position:absolute;left:44881;top:15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">
                    <v:imagedata r:id="rId36" o:title=""/>
                  </v:shape>
                  <v:shape id="Picture 150" o:spid="_x0000_s1031" type="#_x0000_t75" style="position:absolute;left:22402;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">
                    <v:imagedata r:id="rId37" o:title=""/>
                  </v:shape>
                </v:group>
                <w10:wrap type="topAndBottom" anchorx="margin"/>
              </v:group>
            </w:pict>
          </mc:Fallback>
        </mc:AlternateContent>
      </w:r>
    </w:p>
    <w:p w14:paraId="17D46B84" w14:textId="77777777" w:rsidR="00855527" w:rsidRDefault="00855527" w:rsidP="00855527">
      <w:pPr>
        <w:spacing w:line="240" w:lineRule="auto"/>
        <w:rPr>
          <w:b/>
          <w:sz w:val="24"/>
          <w:lang w:val="en-US"/>
        </w:rPr>
      </w:pPr>
    </w:p>
    <w:p w14:paraId="4B2D6585" w14:textId="77777777" w:rsidR="00855527" w:rsidRDefault="00855527" w:rsidP="00855527">
      <w:pPr>
        <w:spacing w:line="240" w:lineRule="auto"/>
        <w:rPr>
          <w:b/>
          <w:sz w:val="24"/>
          <w:lang w:val="en-US"/>
        </w:rPr>
      </w:pPr>
      <w:r>
        <w:rPr>
          <w:b/>
          <w:noProof/>
          <w:sz w:val="24"/>
          <w:lang w:val="en-US"/>
        </w:rPr>
        <mc:AlternateContent>
          <mc:Choice Requires="wpg">
            <w:drawing>
              <wp:anchor distT="0" distB="0" distL="114300" distR="114300" simplePos="0" relativeHeight="251745280" behindDoc="0" locked="0" layoutInCell="1" allowOverlap="1" wp14:anchorId="77561118" wp14:editId="3BDAC4DF">
                <wp:simplePos x="0" y="0"/>
                <wp:positionH relativeFrom="margin">
                  <wp:align>left</wp:align>
                </wp:positionH>
                <wp:positionV relativeFrom="paragraph">
                  <wp:posOffset>205740</wp:posOffset>
                </wp:positionV>
                <wp:extent cx="6797040" cy="2270760"/>
                <wp:effectExtent l="0" t="0" r="22860" b="15240"/>
                <wp:wrapTopAndBottom/>
                <wp:docPr id="158" name="Group 158"/>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57" name="Group 157"/>
                        <wpg:cNvGrpSpPr/>
                        <wpg:grpSpPr>
                          <a:xfrm>
                            <a:off x="38100" y="15240"/>
                            <a:ext cx="6647815" cy="2190115"/>
                            <a:chOff x="0" y="0"/>
                            <a:chExt cx="6647815" cy="2190115"/>
                          </a:xfrm>
                        </wpg:grpSpPr>
                        <pic:pic xmlns:pic="http://schemas.openxmlformats.org/drawingml/2006/picture">
                          <pic:nvPicPr>
                            <pic:cNvPr id="151" name="Picture 15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240280" y="30480"/>
                              <a:ext cx="2159635" cy="2159635"/>
                            </a:xfrm>
                            <a:prstGeom prst="rect">
                              <a:avLst/>
                            </a:prstGeom>
                            <a:noFill/>
                            <a:ln>
                              <a:noFill/>
                            </a:ln>
                          </pic:spPr>
                        </pic:pic>
                        <pic:pic xmlns:pic="http://schemas.openxmlformats.org/drawingml/2006/picture">
                          <pic:nvPicPr>
                            <pic:cNvPr id="152" name="Picture 15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pic:pic xmlns:pic="http://schemas.openxmlformats.org/drawingml/2006/picture">
                          <pic:nvPicPr>
                            <pic:cNvPr id="153" name="Picture 15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488180" y="30480"/>
                              <a:ext cx="2159635" cy="2159635"/>
                            </a:xfrm>
                            <a:prstGeom prst="rect">
                              <a:avLst/>
                            </a:prstGeom>
                            <a:noFill/>
                            <a:ln>
                              <a:noFill/>
                            </a:ln>
                          </pic:spPr>
                        </pic:pic>
                      </wpg:grpSp>
                      <wps:wsp>
                        <wps:cNvPr id="154" name="Rectangle 15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52359E" id="Group 158" o:spid="_x0000_s1026" style="position:absolute;margin-left:0;margin-top:16.2pt;width:535.2pt;height:178.8pt;z-index:251745280;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">
                <v:group id="Group 157" o:spid="_x0000_s1027" style="position:absolute;left:381;top:152;width:66478;height:21901" coordsize="66478,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Picture 151" o:spid="_x0000_s1028" type="#_x0000_t75" style="position:absolute;left:22402;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">
                    <v:imagedata r:id="rId41" o:title=""/>
                  </v:shape>
                  <v:shape id="Picture 15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">
                    <v:imagedata r:id="rId42" o:title=""/>
                  </v:shape>
                  <v:shape id="Picture 153" o:spid="_x0000_s1030" type="#_x0000_t75" style="position:absolute;left:44881;top:304;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">
                    <v:imagedata r:id="rId43" o:title=""/>
                  </v:shape>
                </v:group>
                <v:rect id="Rectangle 154" o:spid="_x0000_s1031"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" filled="f" strokecolor="#1f3763 [1604]" strokeweight="1pt"/>
                <w10:wrap type="topAndBottom" anchorx="margin"/>
              </v:group>
            </w:pict>
          </mc:Fallback>
        </mc:AlternateContent>
      </w:r>
    </w:p>
    <w:p w14:paraId="279C6C7F" w14:textId="77777777" w:rsidR="00855527" w:rsidRDefault="00855527" w:rsidP="00855527">
      <w:pPr>
        <w:spacing w:line="240" w:lineRule="auto"/>
        <w:rPr>
          <w:b/>
          <w:sz w:val="24"/>
          <w:lang w:val="en-US"/>
        </w:rPr>
      </w:pPr>
    </w:p>
    <w:p w14:paraId="36FAFB0F" w14:textId="77777777" w:rsidR="00855527" w:rsidRDefault="00855527" w:rsidP="00855527">
      <w:pPr>
        <w:spacing w:line="240" w:lineRule="auto"/>
        <w:rPr>
          <w:b/>
          <w:sz w:val="24"/>
          <w:lang w:val="en-US"/>
        </w:rPr>
      </w:pPr>
    </w:p>
    <w:p w14:paraId="557E4DC2" w14:textId="77777777" w:rsidR="00855527" w:rsidRDefault="00855527" w:rsidP="00855527">
      <w:pPr>
        <w:spacing w:line="240" w:lineRule="auto"/>
        <w:rPr>
          <w:b/>
          <w:sz w:val="24"/>
          <w:lang w:val="en-US"/>
        </w:rPr>
      </w:pPr>
      <w:r>
        <w:rPr>
          <w:b/>
          <w:noProof/>
          <w:sz w:val="24"/>
          <w:lang w:val="en-US"/>
        </w:rPr>
        <w:lastRenderedPageBreak/>
        <mc:AlternateContent>
          <mc:Choice Requires="wpg">
            <w:drawing>
              <wp:anchor distT="0" distB="0" distL="114300" distR="114300" simplePos="0" relativeHeight="251747328" behindDoc="0" locked="0" layoutInCell="1" allowOverlap="1" wp14:anchorId="52BF824A" wp14:editId="17F64493">
                <wp:simplePos x="0" y="0"/>
                <wp:positionH relativeFrom="margin">
                  <wp:align>left</wp:align>
                </wp:positionH>
                <wp:positionV relativeFrom="paragraph">
                  <wp:posOffset>2676525</wp:posOffset>
                </wp:positionV>
                <wp:extent cx="6797040" cy="2270760"/>
                <wp:effectExtent l="0" t="0" r="22860" b="15240"/>
                <wp:wrapTopAndBottom/>
                <wp:docPr id="172" name="Group 172"/>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wpg:grpSp>
                        <wpg:cNvPr id="169" name="Group 169"/>
                        <wpg:cNvGrpSpPr/>
                        <wpg:grpSpPr>
                          <a:xfrm>
                            <a:off x="0" y="0"/>
                            <a:ext cx="6797040" cy="2270760"/>
                            <a:chOff x="0" y="0"/>
                            <a:chExt cx="6797040" cy="2270760"/>
                          </a:xfrm>
                        </wpg:grpSpPr>
                        <pic:pic xmlns:pic="http://schemas.openxmlformats.org/drawingml/2006/picture">
                          <pic:nvPicPr>
                            <pic:cNvPr id="165" name="Picture 165"/>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0960" y="76200"/>
                              <a:ext cx="2159635" cy="2159635"/>
                            </a:xfrm>
                            <a:prstGeom prst="rect">
                              <a:avLst/>
                            </a:prstGeom>
                            <a:noFill/>
                            <a:ln>
                              <a:noFill/>
                            </a:ln>
                          </pic:spPr>
                        </pic:pic>
                        <pic:pic xmlns:pic="http://schemas.openxmlformats.org/drawingml/2006/picture">
                          <pic:nvPicPr>
                            <pic:cNvPr id="166" name="Picture 166"/>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01240" y="76200"/>
                              <a:ext cx="2159635" cy="2159635"/>
                            </a:xfrm>
                            <a:prstGeom prst="rect">
                              <a:avLst/>
                            </a:prstGeom>
                            <a:noFill/>
                            <a:ln>
                              <a:noFill/>
                            </a:ln>
                          </pic:spPr>
                        </pic:pic>
                        <wps:wsp>
                          <wps:cNvPr id="168" name="Rectangle 168"/>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1" name="Picture 171"/>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41520" y="68580"/>
                            <a:ext cx="2159635" cy="2159635"/>
                          </a:xfrm>
                          <a:prstGeom prst="rect">
                            <a:avLst/>
                          </a:prstGeom>
                          <a:noFill/>
                          <a:ln>
                            <a:noFill/>
                          </a:ln>
                        </pic:spPr>
                      </pic:pic>
                    </wpg:wgp>
                  </a:graphicData>
                </a:graphic>
              </wp:anchor>
            </w:drawing>
          </mc:Choice>
          <mc:Fallback>
            <w:pict>
              <v:group w14:anchorId="14018BDB" id="Group 172" o:spid="_x0000_s1026" style="position:absolute;margin-left:0;margin-top:210.75pt;width:535.2pt;height:178.8pt;z-index:251747328;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">
                <v:group id="Group 169" o:spid="_x0000_s1027" style="position:absolute;width:67970;height:22707" coordsize="67970,2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Picture 165" o:spid="_x0000_s1028" type="#_x0000_t75" style="position:absolute;left:609;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">
                    <v:imagedata r:id="rId47" o:title=""/>
                  </v:shape>
                  <v:shape id="Picture 166" o:spid="_x0000_s1029" type="#_x0000_t75" style="position:absolute;left:23012;top:762;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">
                    <v:imagedata r:id="rId48" o:title=""/>
                  </v:shape>
                  <v:rect id="Rectangle 168"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" filled="f" strokecolor="#1f3763 [1604]" strokeweight="1pt"/>
                </v:group>
                <v:shape id="Picture 171" o:spid="_x0000_s1031" type="#_x0000_t75" style="position:absolute;left:45415;top:685;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">
                  <v:imagedata r:id="rId49" o:title=""/>
                </v:shape>
                <w10:wrap type="topAndBottom" anchorx="margin"/>
              </v:group>
            </w:pict>
          </mc:Fallback>
        </mc:AlternateContent>
      </w:r>
      <w:r>
        <w:rPr>
          <w:b/>
          <w:noProof/>
          <w:sz w:val="24"/>
          <w:lang w:val="en-US"/>
        </w:rPr>
        <mc:AlternateContent>
          <mc:Choice Requires="wpg">
            <w:drawing>
              <wp:anchor distT="0" distB="0" distL="114300" distR="114300" simplePos="0" relativeHeight="251746304" behindDoc="0" locked="0" layoutInCell="1" allowOverlap="1" wp14:anchorId="5DB18043" wp14:editId="7D926167">
                <wp:simplePos x="0" y="0"/>
                <wp:positionH relativeFrom="margin">
                  <wp:align>left</wp:align>
                </wp:positionH>
                <wp:positionV relativeFrom="paragraph">
                  <wp:posOffset>1905</wp:posOffset>
                </wp:positionV>
                <wp:extent cx="6797040" cy="2270760"/>
                <wp:effectExtent l="0" t="0" r="22860" b="15240"/>
                <wp:wrapTopAndBottom/>
                <wp:docPr id="170" name="Group 170"/>
                <wp:cNvGraphicFramePr/>
                <a:graphic xmlns:a="http://schemas.openxmlformats.org/drawingml/2006/main">
                  <a:graphicData uri="http://schemas.microsoft.com/office/word/2010/wordprocessingGroup">
                    <wpg:wgp>
                      <wpg:cNvGrpSpPr/>
                      <wpg:grpSpPr>
                        <a:xfrm>
                          <a:off x="0" y="0"/>
                          <a:ext cx="6797040" cy="2270760"/>
                          <a:chOff x="0" y="0"/>
                          <a:chExt cx="6797040" cy="2270760"/>
                        </a:xfrm>
                      </wpg:grpSpPr>
                      <pic:pic xmlns:pic="http://schemas.openxmlformats.org/drawingml/2006/picture">
                        <pic:nvPicPr>
                          <pic:cNvPr id="161" name="Picture 16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53340" y="7620"/>
                            <a:ext cx="2159635" cy="2159635"/>
                          </a:xfrm>
                          <a:prstGeom prst="rect">
                            <a:avLst/>
                          </a:prstGeom>
                          <a:noFill/>
                          <a:ln>
                            <a:noFill/>
                          </a:ln>
                        </pic:spPr>
                      </pic:pic>
                      <pic:pic xmlns:pic="http://schemas.openxmlformats.org/drawingml/2006/picture">
                        <pic:nvPicPr>
                          <pic:cNvPr id="162" name="Picture 162"/>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339340" y="60960"/>
                            <a:ext cx="2159635" cy="2159635"/>
                          </a:xfrm>
                          <a:prstGeom prst="rect">
                            <a:avLst/>
                          </a:prstGeom>
                          <a:noFill/>
                          <a:ln>
                            <a:noFill/>
                          </a:ln>
                        </pic:spPr>
                      </pic:pic>
                      <pic:pic xmlns:pic="http://schemas.openxmlformats.org/drawingml/2006/picture">
                        <pic:nvPicPr>
                          <pic:cNvPr id="163" name="Picture 16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541520" y="45720"/>
                            <a:ext cx="2159635" cy="2159635"/>
                          </a:xfrm>
                          <a:prstGeom prst="rect">
                            <a:avLst/>
                          </a:prstGeom>
                          <a:noFill/>
                          <a:ln>
                            <a:noFill/>
                          </a:ln>
                        </pic:spPr>
                      </pic:pic>
                      <wps:wsp>
                        <wps:cNvPr id="164" name="Rectangle 164"/>
                        <wps:cNvSpPr/>
                        <wps:spPr>
                          <a:xfrm>
                            <a:off x="0" y="0"/>
                            <a:ext cx="6797040" cy="227076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AA8759" id="Group 170" o:spid="_x0000_s1026" style="position:absolute;margin-left:0;margin-top:.15pt;width:535.2pt;height:178.8pt;z-index:251746304;mso-position-horizontal:left;mso-position-horizontal-relative:margin" coordsize="6797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">
                <v:shape id="Picture 161" o:spid="_x0000_s1027" type="#_x0000_t75" style="position:absolute;left:533;top:76;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">
                  <v:imagedata r:id="rId53" o:title=""/>
                </v:shape>
                <v:shape id="Picture 162" o:spid="_x0000_s1028" type="#_x0000_t75" style="position:absolute;left:23393;top:60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">
                  <v:imagedata r:id="rId54" o:title=""/>
                </v:shape>
                <v:shape id="Picture 163" o:spid="_x0000_s1029" type="#_x0000_t75" style="position:absolute;left:45415;top:457;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">
                  <v:imagedata r:id="rId55" o:title=""/>
                </v:shape>
                <v:rect id="Rectangle 164" o:spid="_x0000_s1030" style="position:absolute;width:67970;height:2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" filled="f" strokecolor="#1f3763 [1604]" strokeweight="1pt"/>
                <w10:wrap type="topAndBottom" anchorx="margin"/>
              </v:group>
            </w:pict>
          </mc:Fallback>
        </mc:AlternateContent>
      </w:r>
    </w:p>
    <w:p w14:paraId="1036945C" w14:textId="64B59635" w:rsidR="00855527" w:rsidRDefault="00855527" w:rsidP="00855527">
      <w:pPr>
        <w:spacing w:line="240" w:lineRule="auto"/>
        <w:rPr>
          <w:b/>
          <w:sz w:val="24"/>
          <w:lang w:val="en-US"/>
        </w:rPr>
      </w:pPr>
    </w:p>
    <w:p w14:paraId="25505ADA" w14:textId="16BA30BE" w:rsidR="0083180B" w:rsidRDefault="0083180B" w:rsidP="00855527">
      <w:pPr>
        <w:spacing w:line="240" w:lineRule="auto"/>
        <w:rPr>
          <w:b/>
          <w:sz w:val="24"/>
          <w:lang w:val="en-US"/>
        </w:rPr>
      </w:pPr>
    </w:p>
    <w:p w14:paraId="7FECB0CD" w14:textId="3647A920" w:rsidR="0083180B" w:rsidRDefault="0083180B" w:rsidP="00855527">
      <w:pPr>
        <w:spacing w:line="240" w:lineRule="auto"/>
        <w:rPr>
          <w:b/>
          <w:sz w:val="24"/>
          <w:lang w:val="en-US"/>
        </w:rPr>
      </w:pPr>
    </w:p>
    <w:p w14:paraId="763005D1" w14:textId="2B5C10EC" w:rsidR="0083180B" w:rsidRDefault="0083180B" w:rsidP="00855527">
      <w:pPr>
        <w:spacing w:line="240" w:lineRule="auto"/>
        <w:rPr>
          <w:b/>
          <w:sz w:val="24"/>
          <w:lang w:val="en-US"/>
        </w:rPr>
      </w:pPr>
    </w:p>
    <w:p w14:paraId="0601FA17" w14:textId="14E3FB5B" w:rsidR="0083180B" w:rsidRDefault="0083180B" w:rsidP="00855527">
      <w:pPr>
        <w:spacing w:line="240" w:lineRule="auto"/>
        <w:rPr>
          <w:b/>
          <w:sz w:val="24"/>
          <w:lang w:val="en-US"/>
        </w:rPr>
      </w:pPr>
    </w:p>
    <w:p w14:paraId="092E91FA" w14:textId="5AA2D4F9" w:rsidR="0083180B" w:rsidRDefault="0083180B" w:rsidP="00855527">
      <w:pPr>
        <w:spacing w:line="240" w:lineRule="auto"/>
        <w:rPr>
          <w:b/>
          <w:sz w:val="24"/>
          <w:lang w:val="en-US"/>
        </w:rPr>
      </w:pPr>
    </w:p>
    <w:p w14:paraId="33D1344B" w14:textId="7BCFE0EF" w:rsidR="0083180B" w:rsidRDefault="0083180B" w:rsidP="00855527">
      <w:pPr>
        <w:spacing w:line="240" w:lineRule="auto"/>
        <w:rPr>
          <w:b/>
          <w:sz w:val="24"/>
          <w:lang w:val="en-US"/>
        </w:rPr>
      </w:pPr>
    </w:p>
    <w:p w14:paraId="70F519CC" w14:textId="05EB9362" w:rsidR="0083180B" w:rsidRDefault="0083180B" w:rsidP="00855527">
      <w:pPr>
        <w:spacing w:line="240" w:lineRule="auto"/>
        <w:rPr>
          <w:b/>
          <w:sz w:val="24"/>
          <w:lang w:val="en-US"/>
        </w:rPr>
      </w:pPr>
    </w:p>
    <w:p w14:paraId="3981DC36" w14:textId="45E9D3A4" w:rsidR="0083180B" w:rsidRDefault="0083180B" w:rsidP="00855527">
      <w:pPr>
        <w:spacing w:line="240" w:lineRule="auto"/>
        <w:rPr>
          <w:b/>
          <w:sz w:val="24"/>
          <w:lang w:val="en-US"/>
        </w:rPr>
      </w:pPr>
    </w:p>
    <w:p w14:paraId="3669141E" w14:textId="78359F0F" w:rsidR="0083180B" w:rsidRDefault="0083180B" w:rsidP="00855527">
      <w:pPr>
        <w:spacing w:line="240" w:lineRule="auto"/>
        <w:rPr>
          <w:b/>
          <w:sz w:val="24"/>
          <w:lang w:val="en-US"/>
        </w:rPr>
      </w:pPr>
    </w:p>
    <w:p w14:paraId="3C23EC53" w14:textId="492DF8F4" w:rsidR="0083180B" w:rsidRDefault="0083180B" w:rsidP="00855527">
      <w:pPr>
        <w:spacing w:line="240" w:lineRule="auto"/>
        <w:rPr>
          <w:b/>
          <w:sz w:val="24"/>
          <w:lang w:val="en-US"/>
        </w:rPr>
      </w:pPr>
    </w:p>
    <w:p w14:paraId="03B48974" w14:textId="4009CE54" w:rsidR="0083180B" w:rsidRDefault="0083180B" w:rsidP="00855527">
      <w:pPr>
        <w:spacing w:line="240" w:lineRule="auto"/>
        <w:rPr>
          <w:b/>
          <w:sz w:val="24"/>
          <w:lang w:val="en-US"/>
        </w:rPr>
      </w:pPr>
    </w:p>
    <w:p w14:paraId="533D4647" w14:textId="77777777" w:rsidR="0083180B" w:rsidRDefault="0083180B" w:rsidP="00855527">
      <w:pPr>
        <w:spacing w:line="240" w:lineRule="auto"/>
        <w:rPr>
          <w:b/>
          <w:sz w:val="24"/>
          <w:lang w:val="en-US"/>
        </w:rPr>
      </w:pPr>
    </w:p>
    <w:p w14:paraId="318CDC7D" w14:textId="38670EF5" w:rsidR="00137570" w:rsidRPr="0083180B" w:rsidRDefault="0083180B" w:rsidP="0083180B">
      <w:pPr>
        <w:rPr>
          <w:b/>
          <w:sz w:val="24"/>
          <w:lang w:val="en-US"/>
        </w:rPr>
      </w:pPr>
      <w:r>
        <w:rPr>
          <w:b/>
          <w:sz w:val="24"/>
          <w:lang w:val="en-US"/>
        </w:rPr>
        <w:t>5</w:t>
      </w:r>
      <w:r w:rsidR="00E339E0" w:rsidRPr="00E339E0">
        <w:rPr>
          <w:b/>
          <w:sz w:val="24"/>
          <w:lang w:val="en-US"/>
        </w:rPr>
        <w:t xml:space="preserve"> - Robustness check: varying spatial discretization ste</w:t>
      </w:r>
      <w:r w:rsidR="008616EB">
        <w:rPr>
          <w:b/>
          <w:sz w:val="24"/>
          <w:lang w:val="en-US"/>
        </w:rPr>
        <w:t>p</w:t>
      </w:r>
    </w:p>
    <w:p w14:paraId="57E42D2D" w14:textId="31447CCC" w:rsidR="00137570" w:rsidRPr="00137570" w:rsidRDefault="00137570" w:rsidP="00B52324">
      <w:pPr>
        <w:spacing w:line="240" w:lineRule="auto"/>
        <w:rPr>
          <w:rFonts w:cstheme="minorHAnsi"/>
          <w:sz w:val="24"/>
          <w:lang w:val="en-US"/>
        </w:rPr>
      </w:pPr>
      <w:r w:rsidRPr="00137570">
        <w:rPr>
          <w:rFonts w:cstheme="minorHAnsi"/>
          <w:sz w:val="24"/>
          <w:lang w:val="en-US"/>
        </w:rPr>
        <w:t>Figures below</w:t>
      </w:r>
      <w:r>
        <w:rPr>
          <w:rFonts w:cstheme="minorHAnsi"/>
          <w:sz w:val="24"/>
          <w:lang w:val="en-US"/>
        </w:rPr>
        <w:t xml:space="preserve"> show the</w:t>
      </w:r>
      <w:r w:rsidR="00B205E9">
        <w:rPr>
          <w:rFonts w:cstheme="minorHAnsi"/>
          <w:sz w:val="24"/>
          <w:lang w:val="en-US"/>
        </w:rPr>
        <w:t xml:space="preserve"> individual</w:t>
      </w:r>
      <w:r>
        <w:rPr>
          <w:rFonts w:cstheme="minorHAnsi"/>
          <w:sz w:val="24"/>
          <w:lang w:val="en-US"/>
        </w:rPr>
        <w:t xml:space="preserve"> turning influence score, speeding influence scores, and proportion of time spent in the front of the group, calculated with spatial discretization step</w:t>
      </w:r>
      <w:r w:rsidR="00B205E9">
        <w:rPr>
          <w:rFonts w:cstheme="minorHAnsi"/>
          <w:sz w:val="24"/>
          <w:lang w:val="en-US"/>
        </w:rPr>
        <w:t>s</w:t>
      </w:r>
      <w:r>
        <w:rPr>
          <w:rFonts w:cstheme="minorHAnsi"/>
          <w:sz w:val="24"/>
          <w:lang w:val="en-US"/>
        </w:rPr>
        <w:t xml:space="preserve"> of 5, 15 and 20 meters, instead of 10 meters as presented in the main text. Plot layout is similar to that of figures 3 and 4 in the main text.</w:t>
      </w:r>
    </w:p>
    <w:p w14:paraId="1AF92D9E" w14:textId="0A487586" w:rsidR="00B762CD" w:rsidRDefault="000447A8" w:rsidP="00B52324">
      <w:pPr>
        <w:spacing w:line="240" w:lineRule="auto"/>
        <w:rPr>
          <w:b/>
          <w:sz w:val="24"/>
          <w:lang w:val="en-US"/>
        </w:rPr>
      </w:pPr>
      <w:r>
        <w:rPr>
          <w:b/>
          <w:noProof/>
          <w:sz w:val="24"/>
          <w:lang w:val="en-US"/>
        </w:rPr>
        <w:lastRenderedPageBreak/>
        <mc:AlternateContent>
          <mc:Choice Requires="wpg">
            <w:drawing>
              <wp:anchor distT="0" distB="0" distL="114300" distR="114300" simplePos="0" relativeHeight="251719680" behindDoc="0" locked="0" layoutInCell="1" allowOverlap="1" wp14:anchorId="36D76B82" wp14:editId="0C3341FF">
                <wp:simplePos x="0" y="0"/>
                <wp:positionH relativeFrom="margin">
                  <wp:posOffset>188073</wp:posOffset>
                </wp:positionH>
                <wp:positionV relativeFrom="paragraph">
                  <wp:posOffset>0</wp:posOffset>
                </wp:positionV>
                <wp:extent cx="6155574" cy="4681111"/>
                <wp:effectExtent l="0" t="0" r="0" b="5715"/>
                <wp:wrapTopAndBottom/>
                <wp:docPr id="108" name="Group 108"/>
                <wp:cNvGraphicFramePr/>
                <a:graphic xmlns:a="http://schemas.openxmlformats.org/drawingml/2006/main">
                  <a:graphicData uri="http://schemas.microsoft.com/office/word/2010/wordprocessingGroup">
                    <wpg:wgp>
                      <wpg:cNvGrpSpPr/>
                      <wpg:grpSpPr>
                        <a:xfrm>
                          <a:off x="0" y="0"/>
                          <a:ext cx="6155574" cy="4681111"/>
                          <a:chOff x="-109107" y="0"/>
                          <a:chExt cx="6155574" cy="4681111"/>
                        </a:xfrm>
                      </wpg:grpSpPr>
                      <pic:pic xmlns:pic="http://schemas.openxmlformats.org/drawingml/2006/picture">
                        <pic:nvPicPr>
                          <pic:cNvPr id="105" name="Picture 105"/>
                          <pic:cNvPicPr preferRelativeResize="0">
                            <a:picLocks noChangeAspect="1"/>
                          </pic:cNvPicPr>
                        </pic:nvPicPr>
                        <pic:blipFill rotWithShape="1">
                          <a:blip r:embed="rId56" cstate="print">
                            <a:extLst>
                              <a:ext uri="{28A0092B-C50C-407E-A947-70E740481C1C}">
                                <a14:useLocalDpi xmlns:a14="http://schemas.microsoft.com/office/drawing/2010/main" val="0"/>
                              </a:ext>
                            </a:extLst>
                          </a:blip>
                          <a:srcRect t="2153"/>
                          <a:stretch/>
                        </pic:blipFill>
                        <pic:spPr bwMode="auto">
                          <a:xfrm>
                            <a:off x="-109107" y="0"/>
                            <a:ext cx="3189600" cy="468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7" name="Picture 107"/>
                          <pic:cNvPicPr preferRelativeResize="0">
                            <a:picLocks noChangeAspect="1"/>
                          </pic:cNvPicPr>
                        </pic:nvPicPr>
                        <pic:blipFill rotWithShape="1">
                          <a:blip r:embed="rId57" cstate="print">
                            <a:extLst>
                              <a:ext uri="{28A0092B-C50C-407E-A947-70E740481C1C}">
                                <a14:useLocalDpi xmlns:a14="http://schemas.microsoft.com/office/drawing/2010/main" val="0"/>
                              </a:ext>
                            </a:extLst>
                          </a:blip>
                          <a:srcRect l="14429" t="2315"/>
                          <a:stretch/>
                        </pic:blipFill>
                        <pic:spPr bwMode="auto">
                          <a:xfrm>
                            <a:off x="3310467" y="0"/>
                            <a:ext cx="2736000" cy="4681111"/>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B3B33F" id="Group 108" o:spid="_x0000_s1026" style="position:absolute;margin-left:14.8pt;margin-top:0;width:484.7pt;height:368.6pt;z-index:251719680;mso-position-horizontal-relative:margin;mso-width-relative:margin;mso-height-relative:margin" coordorigin="-1091" coordsize="61555,4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">
                <v:shape id="Picture 105" o:spid="_x0000_s1027" type="#_x0000_t75" style="position:absolute;left:-1091;width:31895;height:468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">
                  <v:imagedata r:id="rId58" o:title="" croptop="1411f"/>
                </v:shape>
                <v:shape id="Picture 107" o:spid="_x0000_s1028" type="#_x0000_t75" style="position:absolute;left:33104;width:27360;height:46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">
                  <v:imagedata r:id="rId59" o:title="" croptop="1517f" cropleft="9456f"/>
                </v:shape>
                <w10:wrap type="topAndBottom" anchorx="margin"/>
              </v:group>
            </w:pict>
          </mc:Fallback>
        </mc:AlternateContent>
      </w:r>
      <w:r w:rsidR="002E7964">
        <w:rPr>
          <w:b/>
          <w:noProof/>
          <w:sz w:val="24"/>
          <w:lang w:val="en-US"/>
        </w:rPr>
        <mc:AlternateContent>
          <mc:Choice Requires="wps">
            <w:drawing>
              <wp:anchor distT="0" distB="0" distL="114300" distR="114300" simplePos="0" relativeHeight="251720704" behindDoc="0" locked="0" layoutInCell="1" allowOverlap="1" wp14:anchorId="3E380A72" wp14:editId="0A5A1296">
                <wp:simplePos x="0" y="0"/>
                <wp:positionH relativeFrom="column">
                  <wp:posOffset>167640</wp:posOffset>
                </wp:positionH>
                <wp:positionV relativeFrom="paragraph">
                  <wp:posOffset>-68580</wp:posOffset>
                </wp:positionV>
                <wp:extent cx="6233160" cy="4709160"/>
                <wp:effectExtent l="0" t="0" r="15240" b="15240"/>
                <wp:wrapNone/>
                <wp:docPr id="109" name="Rectangle 109"/>
                <wp:cNvGraphicFramePr/>
                <a:graphic xmlns:a="http://schemas.openxmlformats.org/drawingml/2006/main">
                  <a:graphicData uri="http://schemas.microsoft.com/office/word/2010/wordprocessingShape">
                    <wps:wsp>
                      <wps:cNvSpPr/>
                      <wps:spPr>
                        <a:xfrm>
                          <a:off x="0" y="0"/>
                          <a:ext cx="6233160" cy="470916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1A801" id="Rectangle 109" o:spid="_x0000_s1026" style="position:absolute;margin-left:13.2pt;margin-top:-5.4pt;width:490.8pt;height:37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" filled="f" strokecolor="#4472c4 [3204]" strokeweight="1pt"/>
            </w:pict>
          </mc:Fallback>
        </mc:AlternateContent>
      </w:r>
    </w:p>
    <w:p w14:paraId="13C7C075" w14:textId="70973A41" w:rsidR="00B762CD" w:rsidRDefault="002E7964" w:rsidP="00B52324">
      <w:pPr>
        <w:spacing w:line="240" w:lineRule="auto"/>
        <w:rPr>
          <w:b/>
          <w:sz w:val="24"/>
          <w:lang w:val="en-US"/>
        </w:rPr>
      </w:pPr>
      <w:r>
        <w:rPr>
          <w:b/>
          <w:noProof/>
          <w:sz w:val="24"/>
          <w:lang w:val="en-US"/>
        </w:rPr>
        <mc:AlternateContent>
          <mc:Choice Requires="wpg">
            <w:drawing>
              <wp:anchor distT="0" distB="0" distL="114300" distR="114300" simplePos="0" relativeHeight="251725824" behindDoc="0" locked="0" layoutInCell="1" allowOverlap="1" wp14:anchorId="3468395E" wp14:editId="7ADDB07E">
                <wp:simplePos x="0" y="0"/>
                <wp:positionH relativeFrom="margin">
                  <wp:align>center</wp:align>
                </wp:positionH>
                <wp:positionV relativeFrom="paragraph">
                  <wp:posOffset>9525</wp:posOffset>
                </wp:positionV>
                <wp:extent cx="6223000" cy="4754880"/>
                <wp:effectExtent l="0" t="0" r="25400" b="26670"/>
                <wp:wrapNone/>
                <wp:docPr id="113" name="Group 113"/>
                <wp:cNvGraphicFramePr/>
                <a:graphic xmlns:a="http://schemas.openxmlformats.org/drawingml/2006/main">
                  <a:graphicData uri="http://schemas.microsoft.com/office/word/2010/wordprocessingGroup">
                    <wpg:wgp>
                      <wpg:cNvGrpSpPr/>
                      <wpg:grpSpPr>
                        <a:xfrm>
                          <a:off x="0" y="0"/>
                          <a:ext cx="6223000" cy="4754880"/>
                          <a:chOff x="0" y="0"/>
                          <a:chExt cx="6223000" cy="4754880"/>
                        </a:xfrm>
                      </wpg:grpSpPr>
                      <wpg:grpSp>
                        <wpg:cNvPr id="111" name="Group 111"/>
                        <wpg:cNvGrpSpPr/>
                        <wpg:grpSpPr>
                          <a:xfrm>
                            <a:off x="7620" y="45720"/>
                            <a:ext cx="6150600" cy="4682034"/>
                            <a:chOff x="0" y="0"/>
                            <a:chExt cx="6150600" cy="4682034"/>
                          </a:xfrm>
                        </wpg:grpSpPr>
                        <pic:pic xmlns:pic="http://schemas.openxmlformats.org/drawingml/2006/picture">
                          <pic:nvPicPr>
                            <pic:cNvPr id="106" name="Picture 106"/>
                            <pic:cNvPicPr preferRelativeResize="0">
                              <a:picLocks noChangeAspect="1"/>
                            </pic:cNvPicPr>
                          </pic:nvPicPr>
                          <pic:blipFill rotWithShape="1">
                            <a:blip r:embed="rId60" cstate="print">
                              <a:extLst>
                                <a:ext uri="{28A0092B-C50C-407E-A947-70E740481C1C}">
                                  <a14:useLocalDpi xmlns:a14="http://schemas.microsoft.com/office/drawing/2010/main" val="0"/>
                                </a:ext>
                              </a:extLst>
                            </a:blip>
                            <a:srcRect t="1577"/>
                            <a:stretch/>
                          </pic:blipFill>
                          <pic:spPr bwMode="auto">
                            <a:xfrm>
                              <a:off x="0" y="0"/>
                              <a:ext cx="3171600" cy="4679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 name="Picture 110"/>
                            <pic:cNvPicPr preferRelativeResize="0">
                              <a:picLocks noChangeAspect="1"/>
                            </pic:cNvPicPr>
                          </pic:nvPicPr>
                          <pic:blipFill rotWithShape="1">
                            <a:blip r:embed="rId61" cstate="print">
                              <a:extLst>
                                <a:ext uri="{28A0092B-C50C-407E-A947-70E740481C1C}">
                                  <a14:useLocalDpi xmlns:a14="http://schemas.microsoft.com/office/drawing/2010/main" val="0"/>
                                </a:ext>
                              </a:extLst>
                            </a:blip>
                            <a:srcRect l="14550" t="1995"/>
                            <a:stretch/>
                          </pic:blipFill>
                          <pic:spPr bwMode="auto">
                            <a:xfrm>
                              <a:off x="3429000" y="1"/>
                              <a:ext cx="2721600" cy="4682033"/>
                            </a:xfrm>
                            <a:prstGeom prst="rect">
                              <a:avLst/>
                            </a:prstGeom>
                            <a:noFill/>
                            <a:ln>
                              <a:noFill/>
                            </a:ln>
                            <a:extLst>
                              <a:ext uri="{53640926-AAD7-44D8-BBD7-CCE9431645EC}">
                                <a14:shadowObscured xmlns:a14="http://schemas.microsoft.com/office/drawing/2010/main"/>
                              </a:ext>
                            </a:extLst>
                          </pic:spPr>
                        </pic:pic>
                      </wpg:grpSp>
                      <wps:wsp>
                        <wps:cNvPr id="112" name="Rectangle 112"/>
                        <wps:cNvSpPr/>
                        <wps:spPr>
                          <a:xfrm>
                            <a:off x="0" y="0"/>
                            <a:ext cx="622300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9099BD" id="Group 113" o:spid="_x0000_s1026" style="position:absolute;margin-left:0;margin-top:.75pt;width:490pt;height:374.4pt;z-index:251725824;mso-position-horizontal:center;mso-position-horizontal-relative:margin" coordsize="62230,4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">
                <v:group id="Group 111" o:spid="_x0000_s1027" style="position:absolute;left:76;top:457;width:61506;height:46820" coordsize="61506,4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06" o:spid="_x0000_s1028" type="#_x0000_t75" style="position:absolute;width:31716;height:46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">
                    <v:imagedata r:id="rId62" o:title="" croptop="1034f"/>
                  </v:shape>
                  <v:shape id="Picture 110" o:spid="_x0000_s1029" type="#_x0000_t75" style="position:absolute;left:34290;width:27216;height:468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">
                    <v:imagedata r:id="rId63" o:title="" croptop="1307f" cropleft="9535f"/>
                  </v:shape>
                </v:group>
                <v:rect id="Rectangle 112" o:spid="_x0000_s1030" style="position:absolute;width:62230;height:4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" filled="f" strokecolor="#4472c4 [3204]" strokeweight="1pt"/>
                <w10:wrap anchorx="margin"/>
              </v:group>
            </w:pict>
          </mc:Fallback>
        </mc:AlternateContent>
      </w:r>
    </w:p>
    <w:p w14:paraId="325A7FCC" w14:textId="190D6C7B" w:rsidR="00B762CD" w:rsidRDefault="00B762CD" w:rsidP="00B52324">
      <w:pPr>
        <w:spacing w:line="240" w:lineRule="auto"/>
        <w:rPr>
          <w:b/>
          <w:sz w:val="24"/>
          <w:lang w:val="en-US"/>
        </w:rPr>
      </w:pPr>
    </w:p>
    <w:p w14:paraId="035F6C56" w14:textId="6878D632" w:rsidR="00B762CD" w:rsidRDefault="00B762CD" w:rsidP="00B52324">
      <w:pPr>
        <w:spacing w:line="240" w:lineRule="auto"/>
        <w:rPr>
          <w:b/>
          <w:sz w:val="24"/>
          <w:lang w:val="en-US"/>
        </w:rPr>
      </w:pPr>
    </w:p>
    <w:p w14:paraId="6BCFF4FB" w14:textId="496DE0E2" w:rsidR="00B762CD" w:rsidRDefault="00B762CD" w:rsidP="00B52324">
      <w:pPr>
        <w:spacing w:line="240" w:lineRule="auto"/>
        <w:rPr>
          <w:b/>
          <w:sz w:val="24"/>
          <w:lang w:val="en-US"/>
        </w:rPr>
      </w:pPr>
    </w:p>
    <w:p w14:paraId="35886F22" w14:textId="5DB2682F" w:rsidR="00B762CD" w:rsidRDefault="00B762CD" w:rsidP="00B52324">
      <w:pPr>
        <w:spacing w:line="240" w:lineRule="auto"/>
        <w:rPr>
          <w:b/>
          <w:sz w:val="24"/>
          <w:lang w:val="en-US"/>
        </w:rPr>
      </w:pPr>
    </w:p>
    <w:p w14:paraId="2A2A81EB" w14:textId="77777777" w:rsidR="00B762CD" w:rsidRDefault="00B762CD" w:rsidP="00B52324">
      <w:pPr>
        <w:spacing w:line="240" w:lineRule="auto"/>
        <w:rPr>
          <w:b/>
          <w:sz w:val="24"/>
          <w:lang w:val="en-US"/>
        </w:rPr>
      </w:pPr>
    </w:p>
    <w:p w14:paraId="58404FB6" w14:textId="25487C54" w:rsidR="00B762CD" w:rsidRDefault="00B762CD" w:rsidP="00B52324">
      <w:pPr>
        <w:spacing w:line="240" w:lineRule="auto"/>
        <w:rPr>
          <w:b/>
          <w:sz w:val="24"/>
          <w:lang w:val="en-US"/>
        </w:rPr>
      </w:pPr>
    </w:p>
    <w:p w14:paraId="26D048E8" w14:textId="77777777" w:rsidR="00B762CD" w:rsidRDefault="00B762CD" w:rsidP="00B52324">
      <w:pPr>
        <w:spacing w:line="240" w:lineRule="auto"/>
        <w:rPr>
          <w:b/>
          <w:sz w:val="24"/>
          <w:lang w:val="en-US"/>
        </w:rPr>
      </w:pPr>
    </w:p>
    <w:p w14:paraId="7F6EF3E0" w14:textId="77777777" w:rsidR="00B762CD" w:rsidRDefault="00B762CD" w:rsidP="00B52324">
      <w:pPr>
        <w:spacing w:line="240" w:lineRule="auto"/>
        <w:rPr>
          <w:b/>
          <w:sz w:val="24"/>
          <w:lang w:val="en-US"/>
        </w:rPr>
      </w:pPr>
    </w:p>
    <w:p w14:paraId="28FD98C1" w14:textId="35D5FDDF" w:rsidR="00B762CD" w:rsidRDefault="00B762CD" w:rsidP="00B52324">
      <w:pPr>
        <w:spacing w:line="240" w:lineRule="auto"/>
        <w:rPr>
          <w:b/>
          <w:sz w:val="24"/>
          <w:lang w:val="en-US"/>
        </w:rPr>
      </w:pPr>
    </w:p>
    <w:p w14:paraId="79051872" w14:textId="77777777" w:rsidR="00B762CD" w:rsidRDefault="00B762CD" w:rsidP="00B52324">
      <w:pPr>
        <w:spacing w:line="240" w:lineRule="auto"/>
        <w:rPr>
          <w:b/>
          <w:sz w:val="24"/>
          <w:lang w:val="en-US"/>
        </w:rPr>
      </w:pPr>
    </w:p>
    <w:p w14:paraId="18E87A9A" w14:textId="77777777" w:rsidR="00B762CD" w:rsidRDefault="00B762CD" w:rsidP="00B52324">
      <w:pPr>
        <w:spacing w:line="240" w:lineRule="auto"/>
        <w:rPr>
          <w:b/>
          <w:sz w:val="24"/>
          <w:lang w:val="en-US"/>
        </w:rPr>
      </w:pPr>
    </w:p>
    <w:p w14:paraId="011A098D" w14:textId="77777777" w:rsidR="00B762CD" w:rsidRDefault="00B762CD" w:rsidP="00B52324">
      <w:pPr>
        <w:spacing w:line="240" w:lineRule="auto"/>
        <w:rPr>
          <w:b/>
          <w:sz w:val="24"/>
          <w:lang w:val="en-US"/>
        </w:rPr>
      </w:pPr>
    </w:p>
    <w:p w14:paraId="49D19042" w14:textId="11B5DEBA" w:rsidR="00B762CD" w:rsidRDefault="00B762CD" w:rsidP="00B52324">
      <w:pPr>
        <w:spacing w:line="240" w:lineRule="auto"/>
        <w:rPr>
          <w:b/>
          <w:sz w:val="24"/>
          <w:lang w:val="en-US"/>
        </w:rPr>
      </w:pPr>
    </w:p>
    <w:p w14:paraId="71E63F1C" w14:textId="77777777" w:rsidR="00B762CD" w:rsidRDefault="00B762CD" w:rsidP="00B52324">
      <w:pPr>
        <w:spacing w:line="240" w:lineRule="auto"/>
        <w:rPr>
          <w:b/>
          <w:sz w:val="24"/>
          <w:lang w:val="en-US"/>
        </w:rPr>
      </w:pPr>
    </w:p>
    <w:p w14:paraId="662B36FC" w14:textId="77777777" w:rsidR="00B762CD" w:rsidRDefault="00B762CD" w:rsidP="00B52324">
      <w:pPr>
        <w:spacing w:line="240" w:lineRule="auto"/>
        <w:rPr>
          <w:b/>
          <w:sz w:val="24"/>
          <w:lang w:val="en-US"/>
        </w:rPr>
      </w:pPr>
    </w:p>
    <w:p w14:paraId="6DAE3C0D" w14:textId="645391DC" w:rsidR="00B762CD" w:rsidRDefault="00B762CD" w:rsidP="00B52324">
      <w:pPr>
        <w:spacing w:line="240" w:lineRule="auto"/>
        <w:rPr>
          <w:b/>
          <w:sz w:val="24"/>
          <w:lang w:val="en-US"/>
        </w:rPr>
      </w:pPr>
    </w:p>
    <w:p w14:paraId="27C3A88A" w14:textId="18ED252C" w:rsidR="00B762CD" w:rsidRDefault="008F4D9A" w:rsidP="00B52324">
      <w:pPr>
        <w:spacing w:line="240" w:lineRule="auto"/>
        <w:rPr>
          <w:b/>
          <w:sz w:val="24"/>
          <w:lang w:val="en-US"/>
        </w:rPr>
      </w:pPr>
      <w:r>
        <w:rPr>
          <w:noProof/>
        </w:rPr>
        <w:lastRenderedPageBreak/>
        <mc:AlternateContent>
          <mc:Choice Requires="wps">
            <w:drawing>
              <wp:anchor distT="0" distB="0" distL="114300" distR="114300" simplePos="0" relativeHeight="251730944" behindDoc="0" locked="0" layoutInCell="1" allowOverlap="1" wp14:anchorId="7091B770" wp14:editId="25C8D56D">
                <wp:simplePos x="0" y="0"/>
                <wp:positionH relativeFrom="column">
                  <wp:posOffset>182880</wp:posOffset>
                </wp:positionH>
                <wp:positionV relativeFrom="paragraph">
                  <wp:posOffset>0</wp:posOffset>
                </wp:positionV>
                <wp:extent cx="6230620" cy="4754880"/>
                <wp:effectExtent l="0" t="0" r="17780" b="26670"/>
                <wp:wrapNone/>
                <wp:docPr id="122" name="Rectangle 122"/>
                <wp:cNvGraphicFramePr/>
                <a:graphic xmlns:a="http://schemas.openxmlformats.org/drawingml/2006/main">
                  <a:graphicData uri="http://schemas.microsoft.com/office/word/2010/wordprocessingShape">
                    <wps:wsp>
                      <wps:cNvSpPr/>
                      <wps:spPr>
                        <a:xfrm>
                          <a:off x="0" y="0"/>
                          <a:ext cx="6230620" cy="4754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586A9" id="Rectangle 122" o:spid="_x0000_s1026" style="position:absolute;margin-left:14.4pt;margin-top:0;width:490.6pt;height:374.4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" filled="f" strokecolor="#4472c4 [3204]" strokeweight="1pt"/>
            </w:pict>
          </mc:Fallback>
        </mc:AlternateContent>
      </w:r>
      <w:r>
        <w:rPr>
          <w:b/>
          <w:noProof/>
          <w:sz w:val="24"/>
          <w:lang w:val="en-US"/>
        </w:rPr>
        <mc:AlternateContent>
          <mc:Choice Requires="wpg">
            <w:drawing>
              <wp:anchor distT="0" distB="0" distL="114300" distR="114300" simplePos="0" relativeHeight="251728896" behindDoc="0" locked="0" layoutInCell="1" allowOverlap="1" wp14:anchorId="0F2AA7C7" wp14:editId="24B06F9F">
                <wp:simplePos x="0" y="0"/>
                <wp:positionH relativeFrom="margin">
                  <wp:align>center</wp:align>
                </wp:positionH>
                <wp:positionV relativeFrom="paragraph">
                  <wp:posOffset>0</wp:posOffset>
                </wp:positionV>
                <wp:extent cx="5972175" cy="4679950"/>
                <wp:effectExtent l="0" t="0" r="9525" b="6350"/>
                <wp:wrapTopAndBottom/>
                <wp:docPr id="116" name="Group 116"/>
                <wp:cNvGraphicFramePr/>
                <a:graphic xmlns:a="http://schemas.openxmlformats.org/drawingml/2006/main">
                  <a:graphicData uri="http://schemas.microsoft.com/office/word/2010/wordprocessingGroup">
                    <wpg:wgp>
                      <wpg:cNvGrpSpPr/>
                      <wpg:grpSpPr>
                        <a:xfrm>
                          <a:off x="0" y="0"/>
                          <a:ext cx="5972175" cy="4679950"/>
                          <a:chOff x="0" y="0"/>
                          <a:chExt cx="5972175" cy="4679950"/>
                        </a:xfrm>
                      </wpg:grpSpPr>
                      <pic:pic xmlns:pic="http://schemas.openxmlformats.org/drawingml/2006/picture">
                        <pic:nvPicPr>
                          <pic:cNvPr id="114" name="Picture 114"/>
                          <pic:cNvPicPr>
                            <a:picLocks noChangeAspect="1"/>
                          </pic:cNvPicPr>
                        </pic:nvPicPr>
                        <pic:blipFill rotWithShape="1">
                          <a:blip r:embed="rId64" cstate="print">
                            <a:extLst>
                              <a:ext uri="{28A0092B-C50C-407E-A947-70E740481C1C}">
                                <a14:useLocalDpi xmlns:a14="http://schemas.microsoft.com/office/drawing/2010/main" val="0"/>
                              </a:ext>
                            </a:extLst>
                          </a:blip>
                          <a:srcRect t="1139" b="1"/>
                          <a:stretch/>
                        </pic:blipFill>
                        <pic:spPr bwMode="auto">
                          <a:xfrm>
                            <a:off x="0" y="53340"/>
                            <a:ext cx="3117215" cy="4626610"/>
                          </a:xfrm>
                          <a:prstGeom prst="rect">
                            <a:avLst/>
                          </a:prstGeom>
                          <a:noFill/>
                          <a:ln>
                            <a:noFill/>
                          </a:ln>
                        </pic:spPr>
                      </pic:pic>
                      <pic:pic xmlns:pic="http://schemas.openxmlformats.org/drawingml/2006/picture">
                        <pic:nvPicPr>
                          <pic:cNvPr id="115" name="Picture 115"/>
                          <pic:cNvPicPr>
                            <a:picLocks noChangeAspect="1"/>
                          </pic:cNvPicPr>
                        </pic:nvPicPr>
                        <pic:blipFill rotWithShape="1">
                          <a:blip r:embed="rId65" cstate="print">
                            <a:extLst>
                              <a:ext uri="{28A0092B-C50C-407E-A947-70E740481C1C}">
                                <a14:useLocalDpi xmlns:a14="http://schemas.microsoft.com/office/drawing/2010/main" val="0"/>
                              </a:ext>
                            </a:extLst>
                          </a:blip>
                          <a:srcRect l="14297" t="1191"/>
                          <a:stretch/>
                        </pic:blipFill>
                        <pic:spPr bwMode="auto">
                          <a:xfrm>
                            <a:off x="3268980" y="0"/>
                            <a:ext cx="2703195" cy="4679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F11A954" id="Group 116" o:spid="_x0000_s1026" style="position:absolute;margin-left:0;margin-top:0;width:470.25pt;height:368.5pt;z-index:251728896;mso-position-horizontal:center;mso-position-horizontal-relative:margin" coordsize="59721,4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">
                <v:shape id="Picture 114" o:spid="_x0000_s1027" type="#_x0000_t75" style="position:absolute;top:533;width:31172;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">
                  <v:imagedata r:id="rId66" o:title="" croptop="746f" cropbottom="1f"/>
                </v:shape>
                <v:shape id="Picture 115" o:spid="_x0000_s1028" type="#_x0000_t75" style="position:absolute;left:32689;width:27032;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">
                  <v:imagedata r:id="rId67" o:title="" croptop="781f" cropleft="9370f"/>
                </v:shape>
                <w10:wrap type="topAndBottom" anchorx="margin"/>
              </v:group>
            </w:pict>
          </mc:Fallback>
        </mc:AlternateContent>
      </w:r>
    </w:p>
    <w:p w14:paraId="70AFDC0E" w14:textId="6837A089" w:rsidR="00B762CD" w:rsidRDefault="00137570" w:rsidP="00B52324">
      <w:pPr>
        <w:spacing w:line="240" w:lineRule="auto"/>
        <w:rPr>
          <w:b/>
          <w:sz w:val="24"/>
          <w:lang w:val="en-US"/>
        </w:rPr>
      </w:pPr>
      <w:r>
        <w:rPr>
          <w:b/>
          <w:noProof/>
          <w:sz w:val="24"/>
          <w:lang w:val="en-US"/>
        </w:rPr>
        <mc:AlternateContent>
          <mc:Choice Requires="wpg">
            <w:drawing>
              <wp:anchor distT="0" distB="0" distL="114300" distR="114300" simplePos="0" relativeHeight="251735040" behindDoc="0" locked="0" layoutInCell="1" allowOverlap="1" wp14:anchorId="78599094" wp14:editId="1FB6E302">
                <wp:simplePos x="0" y="0"/>
                <wp:positionH relativeFrom="page">
                  <wp:align>right</wp:align>
                </wp:positionH>
                <wp:positionV relativeFrom="paragraph">
                  <wp:posOffset>360045</wp:posOffset>
                </wp:positionV>
                <wp:extent cx="7507605" cy="3607435"/>
                <wp:effectExtent l="0" t="0" r="0" b="0"/>
                <wp:wrapTopAndBottom/>
                <wp:docPr id="133" name="Group 133"/>
                <wp:cNvGraphicFramePr/>
                <a:graphic xmlns:a="http://schemas.openxmlformats.org/drawingml/2006/main">
                  <a:graphicData uri="http://schemas.microsoft.com/office/word/2010/wordprocessingGroup">
                    <wpg:wgp>
                      <wpg:cNvGrpSpPr/>
                      <wpg:grpSpPr>
                        <a:xfrm>
                          <a:off x="0" y="0"/>
                          <a:ext cx="7507605" cy="3607435"/>
                          <a:chOff x="0" y="0"/>
                          <a:chExt cx="7507605" cy="3607435"/>
                        </a:xfrm>
                      </wpg:grpSpPr>
                      <pic:pic xmlns:pic="http://schemas.openxmlformats.org/drawingml/2006/picture">
                        <pic:nvPicPr>
                          <pic:cNvPr id="130" name="Picture 130"/>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9385" cy="3599815"/>
                          </a:xfrm>
                          <a:prstGeom prst="rect">
                            <a:avLst/>
                          </a:prstGeom>
                          <a:noFill/>
                          <a:ln>
                            <a:noFill/>
                          </a:ln>
                        </pic:spPr>
                      </pic:pic>
                      <pic:pic xmlns:pic="http://schemas.openxmlformats.org/drawingml/2006/picture">
                        <pic:nvPicPr>
                          <pic:cNvPr id="131" name="Picture 131"/>
                          <pic:cNvPicPr>
                            <a:picLocks noChangeAspect="1"/>
                          </pic:cNvPicPr>
                        </pic:nvPicPr>
                        <pic:blipFill rotWithShape="1">
                          <a:blip r:embed="rId69" cstate="print">
                            <a:extLst>
                              <a:ext uri="{28A0092B-C50C-407E-A947-70E740481C1C}">
                                <a14:useLocalDpi xmlns:a14="http://schemas.microsoft.com/office/drawing/2010/main" val="0"/>
                              </a:ext>
                            </a:extLst>
                          </a:blip>
                          <a:srcRect l="9586"/>
                          <a:stretch/>
                        </pic:blipFill>
                        <pic:spPr bwMode="auto">
                          <a:xfrm>
                            <a:off x="2659380" y="7620"/>
                            <a:ext cx="2440305" cy="3599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Picture 132"/>
                          <pic:cNvPicPr>
                            <a:picLocks noChangeAspect="1"/>
                          </pic:cNvPicPr>
                        </pic:nvPicPr>
                        <pic:blipFill rotWithShape="1">
                          <a:blip r:embed="rId70" cstate="print">
                            <a:extLst>
                              <a:ext uri="{28A0092B-C50C-407E-A947-70E740481C1C}">
                                <a14:useLocalDpi xmlns:a14="http://schemas.microsoft.com/office/drawing/2010/main" val="0"/>
                              </a:ext>
                            </a:extLst>
                          </a:blip>
                          <a:srcRect l="9598"/>
                          <a:stretch/>
                        </pic:blipFill>
                        <pic:spPr bwMode="auto">
                          <a:xfrm>
                            <a:off x="5067300" y="7620"/>
                            <a:ext cx="2440305" cy="35991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8475C7B" id="Group 133" o:spid="_x0000_s1026" style="position:absolute;margin-left:539.95pt;margin-top:28.35pt;width:591.15pt;height:284.05pt;z-index:251735040;mso-position-horizontal:right;mso-position-horizontal-relative:page" coordsize="75076,36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">
                <v:shape id="Picture 130" o:spid="_x0000_s1027" type="#_x0000_t75" style="position:absolute;width:2699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">
                  <v:imagedata r:id="rId71" o:title=""/>
                </v:shape>
                <v:shape id="Picture 131" o:spid="_x0000_s1028" type="#_x0000_t75" style="position:absolute;left:26593;top:76;width:24403;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">
                  <v:imagedata r:id="rId72" o:title="" cropleft="6282f"/>
                </v:shape>
                <v:shape id="Picture 132" o:spid="_x0000_s1029" type="#_x0000_t75" style="position:absolute;left:50673;top:76;width:24403;height:35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">
                  <v:imagedata r:id="rId73" o:title="" cropleft="6290f"/>
                </v:shape>
                <w10:wrap type="topAndBottom" anchorx="page"/>
              </v:group>
            </w:pict>
          </mc:Fallback>
        </mc:AlternateContent>
      </w:r>
    </w:p>
    <w:p w14:paraId="1CE4466F" w14:textId="712D0C23" w:rsidR="00B762CD" w:rsidRDefault="00B762CD" w:rsidP="00B52324">
      <w:pPr>
        <w:spacing w:line="240" w:lineRule="auto"/>
        <w:rPr>
          <w:b/>
          <w:sz w:val="24"/>
          <w:lang w:val="en-US"/>
        </w:rPr>
      </w:pPr>
    </w:p>
    <w:p w14:paraId="41DE6FB0" w14:textId="1120C777" w:rsidR="00B762CD" w:rsidRDefault="00B762CD" w:rsidP="00B52324">
      <w:pPr>
        <w:spacing w:line="240" w:lineRule="auto"/>
        <w:rPr>
          <w:b/>
          <w:sz w:val="24"/>
          <w:lang w:val="en-US"/>
        </w:rPr>
      </w:pPr>
    </w:p>
    <w:p w14:paraId="088761DA" w14:textId="610FF6DA" w:rsidR="00B762CD" w:rsidRDefault="00B762CD" w:rsidP="00B52324">
      <w:pPr>
        <w:spacing w:line="240" w:lineRule="auto"/>
        <w:rPr>
          <w:b/>
          <w:sz w:val="24"/>
          <w:lang w:val="en-US"/>
        </w:rPr>
      </w:pPr>
    </w:p>
    <w:p w14:paraId="47642072" w14:textId="44808F6F" w:rsidR="00855527" w:rsidRDefault="0083180B" w:rsidP="00855527">
      <w:pPr>
        <w:spacing w:line="240" w:lineRule="auto"/>
        <w:rPr>
          <w:b/>
          <w:sz w:val="24"/>
          <w:lang w:val="en-US"/>
        </w:rPr>
      </w:pPr>
      <w:r>
        <w:rPr>
          <w:b/>
          <w:sz w:val="24"/>
          <w:lang w:val="en-US"/>
        </w:rPr>
        <w:lastRenderedPageBreak/>
        <w:t>6</w:t>
      </w:r>
      <w:r w:rsidR="00855527">
        <w:rPr>
          <w:b/>
          <w:sz w:val="24"/>
          <w:lang w:val="en-US"/>
        </w:rPr>
        <w:t xml:space="preserve"> - </w:t>
      </w:r>
      <w:r w:rsidR="00855527" w:rsidRPr="00980F8D">
        <w:rPr>
          <w:b/>
          <w:sz w:val="24"/>
          <w:lang w:val="en-US"/>
        </w:rPr>
        <w:t xml:space="preserve">Results of post-hoc Tukey tests </w:t>
      </w:r>
    </w:p>
    <w:p w14:paraId="673D959F" w14:textId="77777777" w:rsidR="00855527" w:rsidRDefault="00855527" w:rsidP="00855527">
      <w:pPr>
        <w:spacing w:line="240" w:lineRule="auto"/>
        <w:rPr>
          <w:lang w:val="en-US"/>
        </w:rPr>
      </w:pPr>
      <w:r>
        <w:rPr>
          <w:lang w:val="en-US"/>
        </w:rPr>
        <w:t xml:space="preserve">Turning influence scores: </w:t>
      </w:r>
    </w:p>
    <w:p w14:paraId="40A1D74B"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4</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turning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5BE3A2B9" w14:textId="77777777" w:rsidTr="004E2091">
        <w:tc>
          <w:tcPr>
            <w:tcW w:w="3114" w:type="dxa"/>
          </w:tcPr>
          <w:p w14:paraId="1BCD2C9E" w14:textId="77777777" w:rsidR="00855527" w:rsidRDefault="00855527" w:rsidP="004E2091">
            <w:pPr>
              <w:jc w:val="center"/>
              <w:rPr>
                <w:b/>
                <w:sz w:val="24"/>
                <w:lang w:val="en-US"/>
              </w:rPr>
            </w:pPr>
            <w:r>
              <w:rPr>
                <w:b/>
                <w:sz w:val="24"/>
                <w:lang w:val="en-US"/>
              </w:rPr>
              <w:t>Comparison</w:t>
            </w:r>
          </w:p>
        </w:tc>
        <w:tc>
          <w:tcPr>
            <w:tcW w:w="1984" w:type="dxa"/>
          </w:tcPr>
          <w:p w14:paraId="2935711B" w14:textId="77777777" w:rsidR="00855527" w:rsidRDefault="00855527" w:rsidP="004E2091">
            <w:pPr>
              <w:jc w:val="center"/>
              <w:rPr>
                <w:b/>
                <w:sz w:val="24"/>
                <w:lang w:val="en-US"/>
              </w:rPr>
            </w:pPr>
            <w:r>
              <w:rPr>
                <w:b/>
                <w:sz w:val="24"/>
                <w:lang w:val="en-US"/>
              </w:rPr>
              <w:t>Estimate</w:t>
            </w:r>
          </w:p>
        </w:tc>
        <w:tc>
          <w:tcPr>
            <w:tcW w:w="1843" w:type="dxa"/>
          </w:tcPr>
          <w:p w14:paraId="0240EC22" w14:textId="77777777" w:rsidR="00855527" w:rsidRDefault="00855527" w:rsidP="004E2091">
            <w:pPr>
              <w:jc w:val="center"/>
              <w:rPr>
                <w:b/>
                <w:sz w:val="24"/>
                <w:lang w:val="en-US"/>
              </w:rPr>
            </w:pPr>
            <w:r>
              <w:rPr>
                <w:b/>
                <w:sz w:val="24"/>
                <w:lang w:val="en-US"/>
              </w:rPr>
              <w:t>Std. Error</w:t>
            </w:r>
          </w:p>
        </w:tc>
        <w:tc>
          <w:tcPr>
            <w:tcW w:w="1843" w:type="dxa"/>
          </w:tcPr>
          <w:p w14:paraId="0FAF873B" w14:textId="77777777" w:rsidR="00855527" w:rsidRDefault="00855527" w:rsidP="004E2091">
            <w:pPr>
              <w:jc w:val="center"/>
              <w:rPr>
                <w:b/>
                <w:sz w:val="24"/>
                <w:lang w:val="en-US"/>
              </w:rPr>
            </w:pPr>
            <w:r>
              <w:rPr>
                <w:b/>
                <w:sz w:val="24"/>
                <w:lang w:val="en-US"/>
              </w:rPr>
              <w:t>p-value</w:t>
            </w:r>
          </w:p>
        </w:tc>
      </w:tr>
      <w:tr w:rsidR="00855527" w14:paraId="6DB3D0FE" w14:textId="77777777" w:rsidTr="004E2091">
        <w:tc>
          <w:tcPr>
            <w:tcW w:w="3114" w:type="dxa"/>
          </w:tcPr>
          <w:p w14:paraId="46E67E34" w14:textId="77777777" w:rsidR="00855527" w:rsidRPr="003E2F0E" w:rsidRDefault="00855527" w:rsidP="004E2091">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1384796B" w14:textId="77777777" w:rsidR="00855527" w:rsidRPr="003E2F0E" w:rsidRDefault="00855527" w:rsidP="004E2091">
            <w:pPr>
              <w:jc w:val="right"/>
              <w:rPr>
                <w:sz w:val="24"/>
                <w:lang w:val="en-US"/>
              </w:rPr>
            </w:pPr>
            <w:r w:rsidRPr="003E2F0E">
              <w:rPr>
                <w:sz w:val="24"/>
                <w:lang w:val="en-US"/>
              </w:rPr>
              <w:t>-0.055</w:t>
            </w:r>
          </w:p>
        </w:tc>
        <w:tc>
          <w:tcPr>
            <w:tcW w:w="1843" w:type="dxa"/>
          </w:tcPr>
          <w:p w14:paraId="5C32C042" w14:textId="77777777" w:rsidR="00855527" w:rsidRPr="003E2F0E" w:rsidRDefault="00855527" w:rsidP="004E2091">
            <w:pPr>
              <w:jc w:val="right"/>
              <w:rPr>
                <w:sz w:val="24"/>
                <w:lang w:val="en-US"/>
              </w:rPr>
            </w:pPr>
            <w:r w:rsidRPr="003E2F0E">
              <w:rPr>
                <w:sz w:val="24"/>
                <w:lang w:val="en-US"/>
              </w:rPr>
              <w:t>0.025</w:t>
            </w:r>
          </w:p>
        </w:tc>
        <w:tc>
          <w:tcPr>
            <w:tcW w:w="1843" w:type="dxa"/>
          </w:tcPr>
          <w:p w14:paraId="22067B45" w14:textId="77777777" w:rsidR="00855527" w:rsidRPr="003E2F0E" w:rsidRDefault="00855527" w:rsidP="004E2091">
            <w:pPr>
              <w:jc w:val="right"/>
              <w:rPr>
                <w:sz w:val="24"/>
                <w:lang w:val="en-US"/>
              </w:rPr>
            </w:pPr>
            <w:r w:rsidRPr="003E2F0E">
              <w:rPr>
                <w:sz w:val="24"/>
                <w:lang w:val="en-US"/>
              </w:rPr>
              <w:t>0.189</w:t>
            </w:r>
          </w:p>
        </w:tc>
      </w:tr>
      <w:tr w:rsidR="00855527" w14:paraId="58CEEC9B" w14:textId="77777777" w:rsidTr="004E2091">
        <w:tc>
          <w:tcPr>
            <w:tcW w:w="3114" w:type="dxa"/>
          </w:tcPr>
          <w:p w14:paraId="266592B1" w14:textId="77777777" w:rsidR="00855527" w:rsidRPr="003E2F0E" w:rsidRDefault="00855527" w:rsidP="004E2091">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21B951DD" w14:textId="77777777" w:rsidR="00855527" w:rsidRPr="003E2F0E" w:rsidRDefault="00855527" w:rsidP="004E2091">
            <w:pPr>
              <w:jc w:val="right"/>
              <w:rPr>
                <w:sz w:val="24"/>
                <w:lang w:val="en-US"/>
              </w:rPr>
            </w:pPr>
            <w:r w:rsidRPr="003E2F0E">
              <w:rPr>
                <w:sz w:val="24"/>
                <w:lang w:val="en-US"/>
              </w:rPr>
              <w:t>-0.090</w:t>
            </w:r>
          </w:p>
        </w:tc>
        <w:tc>
          <w:tcPr>
            <w:tcW w:w="1843" w:type="dxa"/>
          </w:tcPr>
          <w:p w14:paraId="5D8662A6" w14:textId="77777777" w:rsidR="00855527" w:rsidRPr="003E2F0E" w:rsidRDefault="00855527" w:rsidP="004E2091">
            <w:pPr>
              <w:jc w:val="right"/>
              <w:rPr>
                <w:sz w:val="24"/>
                <w:lang w:val="en-US"/>
              </w:rPr>
            </w:pPr>
            <w:r w:rsidRPr="003E2F0E">
              <w:rPr>
                <w:sz w:val="24"/>
                <w:lang w:val="en-US"/>
              </w:rPr>
              <w:t>0.026</w:t>
            </w:r>
          </w:p>
        </w:tc>
        <w:tc>
          <w:tcPr>
            <w:tcW w:w="1843" w:type="dxa"/>
          </w:tcPr>
          <w:p w14:paraId="07837292" w14:textId="77777777" w:rsidR="00855527" w:rsidRPr="003E2F0E" w:rsidRDefault="00855527" w:rsidP="004E2091">
            <w:pPr>
              <w:jc w:val="right"/>
              <w:rPr>
                <w:sz w:val="24"/>
                <w:lang w:val="en-US"/>
              </w:rPr>
            </w:pPr>
            <w:r w:rsidRPr="003E2F0E">
              <w:rPr>
                <w:sz w:val="24"/>
                <w:lang w:val="en-US"/>
              </w:rPr>
              <w:t>0.005</w:t>
            </w:r>
          </w:p>
        </w:tc>
      </w:tr>
      <w:tr w:rsidR="00855527" w14:paraId="02260E93" w14:textId="77777777" w:rsidTr="004E2091">
        <w:tc>
          <w:tcPr>
            <w:tcW w:w="3114" w:type="dxa"/>
          </w:tcPr>
          <w:p w14:paraId="1557DE89" w14:textId="77777777" w:rsidR="00855527" w:rsidRPr="003E2F0E" w:rsidRDefault="00855527" w:rsidP="004E2091">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6700FAA5" w14:textId="77777777" w:rsidR="00855527" w:rsidRPr="003E2F0E" w:rsidRDefault="00855527" w:rsidP="004E2091">
            <w:pPr>
              <w:jc w:val="right"/>
              <w:rPr>
                <w:sz w:val="24"/>
                <w:lang w:val="en-US"/>
              </w:rPr>
            </w:pPr>
            <w:r w:rsidRPr="003E2F0E">
              <w:rPr>
                <w:sz w:val="24"/>
                <w:lang w:val="en-US"/>
              </w:rPr>
              <w:t>-0.083</w:t>
            </w:r>
          </w:p>
        </w:tc>
        <w:tc>
          <w:tcPr>
            <w:tcW w:w="1843" w:type="dxa"/>
          </w:tcPr>
          <w:p w14:paraId="2B9C73B8" w14:textId="77777777" w:rsidR="00855527" w:rsidRPr="003E2F0E" w:rsidRDefault="00855527" w:rsidP="004E2091">
            <w:pPr>
              <w:jc w:val="right"/>
              <w:rPr>
                <w:sz w:val="24"/>
                <w:lang w:val="en-US"/>
              </w:rPr>
            </w:pPr>
            <w:r w:rsidRPr="003E2F0E">
              <w:rPr>
                <w:sz w:val="24"/>
                <w:lang w:val="en-US"/>
              </w:rPr>
              <w:t>0.020</w:t>
            </w:r>
          </w:p>
        </w:tc>
        <w:tc>
          <w:tcPr>
            <w:tcW w:w="1843" w:type="dxa"/>
          </w:tcPr>
          <w:p w14:paraId="2C102346" w14:textId="77777777" w:rsidR="00855527" w:rsidRPr="003E2F0E" w:rsidRDefault="00855527" w:rsidP="004E2091">
            <w:pPr>
              <w:jc w:val="right"/>
              <w:rPr>
                <w:sz w:val="24"/>
                <w:lang w:val="en-US"/>
              </w:rPr>
            </w:pPr>
            <w:r w:rsidRPr="003E2F0E">
              <w:rPr>
                <w:sz w:val="24"/>
                <w:lang w:val="en-US"/>
              </w:rPr>
              <w:t>&lt;0.001</w:t>
            </w:r>
          </w:p>
        </w:tc>
      </w:tr>
      <w:tr w:rsidR="00855527" w14:paraId="5737FDC1" w14:textId="77777777" w:rsidTr="004E2091">
        <w:tc>
          <w:tcPr>
            <w:tcW w:w="3114" w:type="dxa"/>
          </w:tcPr>
          <w:p w14:paraId="0909BE3A" w14:textId="77777777" w:rsidR="00855527" w:rsidRPr="003E2F0E" w:rsidRDefault="00855527" w:rsidP="004E2091">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55D3599D" w14:textId="77777777" w:rsidR="00855527" w:rsidRPr="003E2F0E" w:rsidRDefault="00855527" w:rsidP="004E2091">
            <w:pPr>
              <w:jc w:val="right"/>
              <w:rPr>
                <w:sz w:val="24"/>
                <w:lang w:val="en-US"/>
              </w:rPr>
            </w:pPr>
            <w:r w:rsidRPr="003E2F0E">
              <w:rPr>
                <w:sz w:val="24"/>
                <w:lang w:val="en-US"/>
              </w:rPr>
              <w:t>-0.093</w:t>
            </w:r>
          </w:p>
        </w:tc>
        <w:tc>
          <w:tcPr>
            <w:tcW w:w="1843" w:type="dxa"/>
          </w:tcPr>
          <w:p w14:paraId="2821C2C1" w14:textId="77777777" w:rsidR="00855527" w:rsidRPr="003E2F0E" w:rsidRDefault="00855527" w:rsidP="004E2091">
            <w:pPr>
              <w:jc w:val="right"/>
              <w:rPr>
                <w:sz w:val="24"/>
                <w:lang w:val="en-US"/>
              </w:rPr>
            </w:pPr>
            <w:r w:rsidRPr="003E2F0E">
              <w:rPr>
                <w:sz w:val="24"/>
                <w:lang w:val="en-US"/>
              </w:rPr>
              <w:t>0.022</w:t>
            </w:r>
          </w:p>
        </w:tc>
        <w:tc>
          <w:tcPr>
            <w:tcW w:w="1843" w:type="dxa"/>
          </w:tcPr>
          <w:p w14:paraId="323931CB" w14:textId="77777777" w:rsidR="00855527" w:rsidRPr="003E2F0E" w:rsidRDefault="00855527" w:rsidP="004E2091">
            <w:pPr>
              <w:jc w:val="right"/>
              <w:rPr>
                <w:sz w:val="24"/>
                <w:lang w:val="en-US"/>
              </w:rPr>
            </w:pPr>
            <w:r w:rsidRPr="003E2F0E">
              <w:rPr>
                <w:sz w:val="24"/>
                <w:lang w:val="en-US"/>
              </w:rPr>
              <w:t>&lt;0.001</w:t>
            </w:r>
          </w:p>
        </w:tc>
      </w:tr>
      <w:tr w:rsidR="00855527" w14:paraId="62D2A9E1" w14:textId="77777777" w:rsidTr="004E2091">
        <w:tc>
          <w:tcPr>
            <w:tcW w:w="3114" w:type="dxa"/>
          </w:tcPr>
          <w:p w14:paraId="1A0EBA1F" w14:textId="77777777" w:rsidR="00855527" w:rsidRPr="003E2F0E" w:rsidRDefault="00855527" w:rsidP="004E2091">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4206E50B" w14:textId="77777777" w:rsidR="00855527" w:rsidRPr="003E2F0E" w:rsidRDefault="00855527" w:rsidP="004E2091">
            <w:pPr>
              <w:jc w:val="right"/>
              <w:rPr>
                <w:sz w:val="24"/>
                <w:lang w:val="en-US"/>
              </w:rPr>
            </w:pPr>
            <w:r w:rsidRPr="003E2F0E">
              <w:rPr>
                <w:sz w:val="24"/>
                <w:lang w:val="en-US"/>
              </w:rPr>
              <w:t>-0.035</w:t>
            </w:r>
          </w:p>
        </w:tc>
        <w:tc>
          <w:tcPr>
            <w:tcW w:w="1843" w:type="dxa"/>
          </w:tcPr>
          <w:p w14:paraId="1D8DB02A" w14:textId="77777777" w:rsidR="00855527" w:rsidRPr="003E2F0E" w:rsidRDefault="00855527" w:rsidP="004E2091">
            <w:pPr>
              <w:jc w:val="right"/>
              <w:rPr>
                <w:sz w:val="24"/>
                <w:lang w:val="en-US"/>
              </w:rPr>
            </w:pPr>
            <w:r w:rsidRPr="003E2F0E">
              <w:rPr>
                <w:sz w:val="24"/>
                <w:lang w:val="en-US"/>
              </w:rPr>
              <w:t>0.026</w:t>
            </w:r>
          </w:p>
        </w:tc>
        <w:tc>
          <w:tcPr>
            <w:tcW w:w="1843" w:type="dxa"/>
          </w:tcPr>
          <w:p w14:paraId="5FABF494" w14:textId="77777777" w:rsidR="00855527" w:rsidRPr="003E2F0E" w:rsidRDefault="00855527" w:rsidP="004E2091">
            <w:pPr>
              <w:jc w:val="right"/>
              <w:rPr>
                <w:sz w:val="24"/>
                <w:lang w:val="en-US"/>
              </w:rPr>
            </w:pPr>
            <w:r w:rsidRPr="003E2F0E">
              <w:rPr>
                <w:sz w:val="24"/>
                <w:lang w:val="en-US"/>
              </w:rPr>
              <w:t>0.650</w:t>
            </w:r>
          </w:p>
        </w:tc>
      </w:tr>
      <w:tr w:rsidR="00855527" w14:paraId="0D94A4A8" w14:textId="77777777" w:rsidTr="004E2091">
        <w:tc>
          <w:tcPr>
            <w:tcW w:w="3114" w:type="dxa"/>
          </w:tcPr>
          <w:p w14:paraId="46CC0DF4" w14:textId="77777777" w:rsidR="00855527" w:rsidRPr="003E2F0E" w:rsidRDefault="00855527" w:rsidP="004E2091">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D403517" w14:textId="77777777" w:rsidR="00855527" w:rsidRPr="003E2F0E" w:rsidRDefault="00855527" w:rsidP="004E2091">
            <w:pPr>
              <w:jc w:val="right"/>
              <w:rPr>
                <w:sz w:val="24"/>
                <w:lang w:val="en-US"/>
              </w:rPr>
            </w:pPr>
            <w:r w:rsidRPr="003E2F0E">
              <w:rPr>
                <w:sz w:val="24"/>
                <w:lang w:val="en-US"/>
              </w:rPr>
              <w:t>-0.028</w:t>
            </w:r>
          </w:p>
        </w:tc>
        <w:tc>
          <w:tcPr>
            <w:tcW w:w="1843" w:type="dxa"/>
          </w:tcPr>
          <w:p w14:paraId="434178F7" w14:textId="77777777" w:rsidR="00855527" w:rsidRPr="003E2F0E" w:rsidRDefault="00855527" w:rsidP="004E2091">
            <w:pPr>
              <w:jc w:val="right"/>
              <w:rPr>
                <w:sz w:val="24"/>
                <w:lang w:val="en-US"/>
              </w:rPr>
            </w:pPr>
            <w:r w:rsidRPr="003E2F0E">
              <w:rPr>
                <w:sz w:val="24"/>
                <w:lang w:val="en-US"/>
              </w:rPr>
              <w:t>0.020</w:t>
            </w:r>
          </w:p>
        </w:tc>
        <w:tc>
          <w:tcPr>
            <w:tcW w:w="1843" w:type="dxa"/>
          </w:tcPr>
          <w:p w14:paraId="41CA6BC1" w14:textId="77777777" w:rsidR="00855527" w:rsidRPr="003E2F0E" w:rsidRDefault="00855527" w:rsidP="004E2091">
            <w:pPr>
              <w:jc w:val="right"/>
              <w:rPr>
                <w:sz w:val="24"/>
                <w:lang w:val="en-US"/>
              </w:rPr>
            </w:pPr>
            <w:r w:rsidRPr="003E2F0E">
              <w:rPr>
                <w:sz w:val="24"/>
                <w:lang w:val="en-US"/>
              </w:rPr>
              <w:t>0.599</w:t>
            </w:r>
          </w:p>
        </w:tc>
      </w:tr>
      <w:tr w:rsidR="00855527" w14:paraId="095ACF46" w14:textId="77777777" w:rsidTr="004E2091">
        <w:tc>
          <w:tcPr>
            <w:tcW w:w="3114" w:type="dxa"/>
          </w:tcPr>
          <w:p w14:paraId="1A7D76D5" w14:textId="77777777" w:rsidR="00855527" w:rsidRPr="003E2F0E" w:rsidRDefault="00855527" w:rsidP="004E2091">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5A448CE3" w14:textId="77777777" w:rsidR="00855527" w:rsidRPr="003E2F0E" w:rsidRDefault="00855527" w:rsidP="004E2091">
            <w:pPr>
              <w:jc w:val="right"/>
              <w:rPr>
                <w:sz w:val="24"/>
                <w:lang w:val="en-US"/>
              </w:rPr>
            </w:pPr>
            <w:r w:rsidRPr="003E2F0E">
              <w:rPr>
                <w:sz w:val="24"/>
                <w:lang w:val="en-US"/>
              </w:rPr>
              <w:t>-0.038</w:t>
            </w:r>
          </w:p>
        </w:tc>
        <w:tc>
          <w:tcPr>
            <w:tcW w:w="1843" w:type="dxa"/>
          </w:tcPr>
          <w:p w14:paraId="12DDD38F" w14:textId="77777777" w:rsidR="00855527" w:rsidRPr="003E2F0E" w:rsidRDefault="00855527" w:rsidP="004E2091">
            <w:pPr>
              <w:jc w:val="right"/>
              <w:rPr>
                <w:sz w:val="24"/>
                <w:lang w:val="en-US"/>
              </w:rPr>
            </w:pPr>
            <w:r w:rsidRPr="003E2F0E">
              <w:rPr>
                <w:sz w:val="24"/>
                <w:lang w:val="en-US"/>
              </w:rPr>
              <w:t>0.022</w:t>
            </w:r>
          </w:p>
        </w:tc>
        <w:tc>
          <w:tcPr>
            <w:tcW w:w="1843" w:type="dxa"/>
          </w:tcPr>
          <w:p w14:paraId="6309C86C" w14:textId="77777777" w:rsidR="00855527" w:rsidRPr="003E2F0E" w:rsidRDefault="00855527" w:rsidP="004E2091">
            <w:pPr>
              <w:jc w:val="right"/>
              <w:rPr>
                <w:sz w:val="24"/>
                <w:lang w:val="en-US"/>
              </w:rPr>
            </w:pPr>
            <w:r w:rsidRPr="003E2F0E">
              <w:rPr>
                <w:sz w:val="24"/>
                <w:lang w:val="en-US"/>
              </w:rPr>
              <w:t>0.432</w:t>
            </w:r>
          </w:p>
        </w:tc>
      </w:tr>
      <w:tr w:rsidR="00855527" w14:paraId="47412AE4" w14:textId="77777777" w:rsidTr="004E2091">
        <w:tc>
          <w:tcPr>
            <w:tcW w:w="3114" w:type="dxa"/>
          </w:tcPr>
          <w:p w14:paraId="7BCE6374" w14:textId="77777777" w:rsidR="00855527" w:rsidRPr="003E2F0E" w:rsidRDefault="00855527" w:rsidP="004E2091">
            <w:pPr>
              <w:rPr>
                <w:sz w:val="24"/>
                <w:lang w:val="en-US"/>
              </w:rPr>
            </w:pPr>
            <w:r>
              <w:rPr>
                <w:sz w:val="24"/>
                <w:lang w:val="en-US"/>
              </w:rPr>
              <w:t>Yearling - Adult</w:t>
            </w:r>
          </w:p>
        </w:tc>
        <w:tc>
          <w:tcPr>
            <w:tcW w:w="1984" w:type="dxa"/>
          </w:tcPr>
          <w:p w14:paraId="37CA4DBB" w14:textId="77777777" w:rsidR="00855527" w:rsidRPr="003E2F0E" w:rsidRDefault="00855527" w:rsidP="004E2091">
            <w:pPr>
              <w:jc w:val="right"/>
              <w:rPr>
                <w:sz w:val="24"/>
                <w:lang w:val="en-US"/>
              </w:rPr>
            </w:pPr>
            <w:r w:rsidRPr="003E2F0E">
              <w:rPr>
                <w:sz w:val="24"/>
                <w:lang w:val="en-US"/>
              </w:rPr>
              <w:t xml:space="preserve"> 0.007</w:t>
            </w:r>
          </w:p>
        </w:tc>
        <w:tc>
          <w:tcPr>
            <w:tcW w:w="1843" w:type="dxa"/>
          </w:tcPr>
          <w:p w14:paraId="6714CAAF" w14:textId="77777777" w:rsidR="00855527" w:rsidRPr="003E2F0E" w:rsidRDefault="00855527" w:rsidP="004E2091">
            <w:pPr>
              <w:jc w:val="right"/>
              <w:rPr>
                <w:sz w:val="24"/>
                <w:lang w:val="en-US"/>
              </w:rPr>
            </w:pPr>
            <w:r w:rsidRPr="003E2F0E">
              <w:rPr>
                <w:sz w:val="24"/>
                <w:lang w:val="en-US"/>
              </w:rPr>
              <w:t>0.021</w:t>
            </w:r>
          </w:p>
        </w:tc>
        <w:tc>
          <w:tcPr>
            <w:tcW w:w="1843" w:type="dxa"/>
          </w:tcPr>
          <w:p w14:paraId="23B08DEB" w14:textId="77777777" w:rsidR="00855527" w:rsidRPr="003E2F0E" w:rsidRDefault="00855527" w:rsidP="004E2091">
            <w:pPr>
              <w:jc w:val="right"/>
              <w:rPr>
                <w:sz w:val="24"/>
                <w:lang w:val="en-US"/>
              </w:rPr>
            </w:pPr>
            <w:r w:rsidRPr="003E2F0E">
              <w:rPr>
                <w:sz w:val="24"/>
                <w:lang w:val="en-US"/>
              </w:rPr>
              <w:t>0.997</w:t>
            </w:r>
          </w:p>
        </w:tc>
      </w:tr>
      <w:tr w:rsidR="00855527" w14:paraId="3708121B" w14:textId="77777777" w:rsidTr="004E2091">
        <w:tc>
          <w:tcPr>
            <w:tcW w:w="3114" w:type="dxa"/>
          </w:tcPr>
          <w:p w14:paraId="2A174159" w14:textId="77777777" w:rsidR="00855527" w:rsidRPr="003E2F0E" w:rsidRDefault="00855527" w:rsidP="004E2091">
            <w:pPr>
              <w:rPr>
                <w:sz w:val="24"/>
                <w:lang w:val="en-US"/>
              </w:rPr>
            </w:pPr>
            <w:r>
              <w:rPr>
                <w:sz w:val="24"/>
                <w:lang w:val="en-US"/>
              </w:rPr>
              <w:t>Sub-adult-Adult</w:t>
            </w:r>
          </w:p>
        </w:tc>
        <w:tc>
          <w:tcPr>
            <w:tcW w:w="1984" w:type="dxa"/>
          </w:tcPr>
          <w:p w14:paraId="5932C8F9" w14:textId="77777777" w:rsidR="00855527" w:rsidRPr="003E2F0E" w:rsidRDefault="00855527" w:rsidP="004E2091">
            <w:pPr>
              <w:jc w:val="right"/>
              <w:rPr>
                <w:sz w:val="24"/>
                <w:lang w:val="en-US"/>
              </w:rPr>
            </w:pPr>
            <w:r w:rsidRPr="003E2F0E">
              <w:rPr>
                <w:sz w:val="24"/>
                <w:lang w:val="en-US"/>
              </w:rPr>
              <w:t>-0.003</w:t>
            </w:r>
          </w:p>
        </w:tc>
        <w:tc>
          <w:tcPr>
            <w:tcW w:w="1843" w:type="dxa"/>
          </w:tcPr>
          <w:p w14:paraId="0C54E9E7" w14:textId="77777777" w:rsidR="00855527" w:rsidRPr="003E2F0E" w:rsidRDefault="00855527" w:rsidP="004E2091">
            <w:pPr>
              <w:jc w:val="right"/>
              <w:rPr>
                <w:sz w:val="24"/>
                <w:lang w:val="en-US"/>
              </w:rPr>
            </w:pPr>
            <w:r w:rsidRPr="003E2F0E">
              <w:rPr>
                <w:sz w:val="24"/>
                <w:lang w:val="en-US"/>
              </w:rPr>
              <w:t>0.022</w:t>
            </w:r>
          </w:p>
        </w:tc>
        <w:tc>
          <w:tcPr>
            <w:tcW w:w="1843" w:type="dxa"/>
          </w:tcPr>
          <w:p w14:paraId="309DF68B" w14:textId="77777777" w:rsidR="00855527" w:rsidRPr="003E2F0E" w:rsidRDefault="00855527" w:rsidP="004E2091">
            <w:pPr>
              <w:jc w:val="right"/>
              <w:rPr>
                <w:sz w:val="24"/>
                <w:lang w:val="en-US"/>
              </w:rPr>
            </w:pPr>
            <w:r w:rsidRPr="003E2F0E">
              <w:rPr>
                <w:sz w:val="24"/>
                <w:lang w:val="en-US"/>
              </w:rPr>
              <w:t>1.000</w:t>
            </w:r>
          </w:p>
        </w:tc>
      </w:tr>
      <w:tr w:rsidR="00855527" w14:paraId="3814A86B" w14:textId="77777777" w:rsidTr="004E2091">
        <w:tc>
          <w:tcPr>
            <w:tcW w:w="3114" w:type="dxa"/>
          </w:tcPr>
          <w:p w14:paraId="4BAB66F5" w14:textId="77777777" w:rsidR="00855527" w:rsidRPr="003E2F0E" w:rsidRDefault="00855527" w:rsidP="004E2091">
            <w:pPr>
              <w:rPr>
                <w:sz w:val="24"/>
                <w:lang w:val="en-US"/>
              </w:rPr>
            </w:pPr>
            <w:r>
              <w:rPr>
                <w:sz w:val="24"/>
                <w:lang w:val="en-US"/>
              </w:rPr>
              <w:t>Sub-Adult - Yearling</w:t>
            </w:r>
          </w:p>
        </w:tc>
        <w:tc>
          <w:tcPr>
            <w:tcW w:w="1984" w:type="dxa"/>
          </w:tcPr>
          <w:p w14:paraId="099993FB" w14:textId="77777777" w:rsidR="00855527" w:rsidRPr="003E2F0E" w:rsidRDefault="00855527" w:rsidP="004E2091">
            <w:pPr>
              <w:jc w:val="right"/>
              <w:rPr>
                <w:sz w:val="24"/>
                <w:lang w:val="en-US"/>
              </w:rPr>
            </w:pPr>
            <w:r w:rsidRPr="003E2F0E">
              <w:rPr>
                <w:sz w:val="24"/>
                <w:lang w:val="en-US"/>
              </w:rPr>
              <w:t>-0.009</w:t>
            </w:r>
          </w:p>
        </w:tc>
        <w:tc>
          <w:tcPr>
            <w:tcW w:w="1843" w:type="dxa"/>
          </w:tcPr>
          <w:p w14:paraId="63CEC8E4" w14:textId="77777777" w:rsidR="00855527" w:rsidRPr="003E2F0E" w:rsidRDefault="00855527" w:rsidP="004E2091">
            <w:pPr>
              <w:jc w:val="right"/>
              <w:rPr>
                <w:sz w:val="24"/>
                <w:lang w:val="en-US"/>
              </w:rPr>
            </w:pPr>
            <w:r w:rsidRPr="003E2F0E">
              <w:rPr>
                <w:sz w:val="24"/>
                <w:lang w:val="en-US"/>
              </w:rPr>
              <w:t>0.016</w:t>
            </w:r>
          </w:p>
        </w:tc>
        <w:tc>
          <w:tcPr>
            <w:tcW w:w="1843" w:type="dxa"/>
          </w:tcPr>
          <w:p w14:paraId="0EFDC253" w14:textId="77777777" w:rsidR="00855527" w:rsidRPr="003E2F0E" w:rsidRDefault="00855527" w:rsidP="004E2091">
            <w:pPr>
              <w:jc w:val="right"/>
              <w:rPr>
                <w:sz w:val="24"/>
                <w:lang w:val="en-US"/>
              </w:rPr>
            </w:pPr>
            <w:r w:rsidRPr="003E2F0E">
              <w:rPr>
                <w:sz w:val="24"/>
                <w:lang w:val="en-US"/>
              </w:rPr>
              <w:t>0.975</w:t>
            </w:r>
          </w:p>
        </w:tc>
      </w:tr>
    </w:tbl>
    <w:p w14:paraId="0B8DE88A" w14:textId="77777777" w:rsidR="00855527" w:rsidRDefault="00855527" w:rsidP="00855527">
      <w:pPr>
        <w:spacing w:line="240" w:lineRule="auto"/>
        <w:rPr>
          <w:sz w:val="24"/>
          <w:lang w:val="en-US"/>
        </w:rPr>
      </w:pPr>
    </w:p>
    <w:p w14:paraId="5E1EBD8A" w14:textId="77777777" w:rsidR="00855527" w:rsidRDefault="00855527" w:rsidP="00855527">
      <w:pPr>
        <w:spacing w:line="240" w:lineRule="auto"/>
        <w:rPr>
          <w:sz w:val="24"/>
          <w:lang w:val="en-US"/>
        </w:rPr>
      </w:pPr>
      <w:r w:rsidRPr="00977174">
        <w:rPr>
          <w:sz w:val="24"/>
          <w:lang w:val="en-US"/>
        </w:rPr>
        <w:t>Speeding influence scores:</w:t>
      </w:r>
    </w:p>
    <w:p w14:paraId="5C5A34F1" w14:textId="77777777" w:rsidR="00855527" w:rsidRPr="00C22DFA" w:rsidRDefault="00855527" w:rsidP="00855527">
      <w:pPr>
        <w:spacing w:line="240" w:lineRule="auto"/>
        <w:rPr>
          <w:rFonts w:ascii="Arial" w:hAnsi="Arial" w:cs="Arial"/>
          <w:sz w:val="16"/>
          <w:lang w:val="en-US"/>
        </w:rPr>
      </w:pPr>
      <w:r w:rsidRPr="006F62D4">
        <w:rPr>
          <w:rFonts w:ascii="Arial" w:hAnsi="Arial" w:cs="Arial"/>
          <w:sz w:val="16"/>
          <w:lang w:val="en-US"/>
        </w:rPr>
        <w:t>Table S</w:t>
      </w:r>
      <w:r>
        <w:rPr>
          <w:rFonts w:ascii="Arial" w:hAnsi="Arial" w:cs="Arial"/>
          <w:sz w:val="16"/>
          <w:lang w:val="en-US"/>
        </w:rPr>
        <w:t>5</w:t>
      </w:r>
      <w:r w:rsidRPr="006F62D4">
        <w:rPr>
          <w:rFonts w:ascii="Arial" w:hAnsi="Arial" w:cs="Arial"/>
          <w:sz w:val="16"/>
          <w:lang w:val="en-US"/>
        </w:rPr>
        <w:t xml:space="preserve">. Results of post-hoc Tukey </w:t>
      </w:r>
      <w:proofErr w:type="spellStart"/>
      <w:r w:rsidRPr="006F62D4">
        <w:rPr>
          <w:rFonts w:ascii="Arial" w:hAnsi="Arial" w:cs="Arial"/>
          <w:sz w:val="16"/>
          <w:lang w:val="en-US"/>
        </w:rPr>
        <w:t>Constrasts</w:t>
      </w:r>
      <w:proofErr w:type="spellEnd"/>
      <w:r w:rsidRPr="006F62D4">
        <w:rPr>
          <w:rFonts w:ascii="Arial" w:hAnsi="Arial" w:cs="Arial"/>
          <w:sz w:val="16"/>
          <w:lang w:val="en-US"/>
        </w:rPr>
        <w:t xml:space="preserve"> comparing </w:t>
      </w:r>
      <w:r>
        <w:rPr>
          <w:rFonts w:ascii="Arial" w:hAnsi="Arial" w:cs="Arial"/>
          <w:sz w:val="16"/>
          <w:lang w:val="en-US"/>
        </w:rPr>
        <w:t>speeding</w:t>
      </w:r>
      <w:r w:rsidRPr="006F62D4">
        <w:rPr>
          <w:rFonts w:ascii="Arial" w:hAnsi="Arial" w:cs="Arial"/>
          <w:sz w:val="16"/>
          <w:lang w:val="en-US"/>
        </w:rPr>
        <w:t xml:space="preserve"> influence scores between the five social statuses. Each line tests the null hypothesis of no difference in the influence scores of the two statuses in the “comparison” column.</w:t>
      </w:r>
    </w:p>
    <w:tbl>
      <w:tblPr>
        <w:tblStyle w:val="TableGrid"/>
        <w:tblW w:w="0" w:type="auto"/>
        <w:tblLook w:val="04A0" w:firstRow="1" w:lastRow="0" w:firstColumn="1" w:lastColumn="0" w:noHBand="0" w:noVBand="1"/>
      </w:tblPr>
      <w:tblGrid>
        <w:gridCol w:w="3114"/>
        <w:gridCol w:w="1984"/>
        <w:gridCol w:w="1843"/>
        <w:gridCol w:w="1843"/>
      </w:tblGrid>
      <w:tr w:rsidR="00855527" w14:paraId="183C0191" w14:textId="77777777" w:rsidTr="004E2091">
        <w:tc>
          <w:tcPr>
            <w:tcW w:w="3114" w:type="dxa"/>
          </w:tcPr>
          <w:p w14:paraId="0BADEB47" w14:textId="77777777" w:rsidR="00855527" w:rsidRDefault="00855527" w:rsidP="004E2091">
            <w:pPr>
              <w:jc w:val="center"/>
              <w:rPr>
                <w:b/>
                <w:sz w:val="24"/>
                <w:lang w:val="en-US"/>
              </w:rPr>
            </w:pPr>
            <w:r>
              <w:rPr>
                <w:b/>
                <w:sz w:val="24"/>
                <w:lang w:val="en-US"/>
              </w:rPr>
              <w:t>Comparison</w:t>
            </w:r>
          </w:p>
        </w:tc>
        <w:tc>
          <w:tcPr>
            <w:tcW w:w="1984" w:type="dxa"/>
          </w:tcPr>
          <w:p w14:paraId="2A27C196" w14:textId="77777777" w:rsidR="00855527" w:rsidRDefault="00855527" w:rsidP="004E2091">
            <w:pPr>
              <w:jc w:val="center"/>
              <w:rPr>
                <w:b/>
                <w:sz w:val="24"/>
                <w:lang w:val="en-US"/>
              </w:rPr>
            </w:pPr>
            <w:r>
              <w:rPr>
                <w:b/>
                <w:sz w:val="24"/>
                <w:lang w:val="en-US"/>
              </w:rPr>
              <w:t>Estimate</w:t>
            </w:r>
          </w:p>
        </w:tc>
        <w:tc>
          <w:tcPr>
            <w:tcW w:w="1843" w:type="dxa"/>
          </w:tcPr>
          <w:p w14:paraId="523A5336" w14:textId="77777777" w:rsidR="00855527" w:rsidRDefault="00855527" w:rsidP="004E2091">
            <w:pPr>
              <w:jc w:val="center"/>
              <w:rPr>
                <w:b/>
                <w:sz w:val="24"/>
                <w:lang w:val="en-US"/>
              </w:rPr>
            </w:pPr>
            <w:r>
              <w:rPr>
                <w:b/>
                <w:sz w:val="24"/>
                <w:lang w:val="en-US"/>
              </w:rPr>
              <w:t>Std. Error</w:t>
            </w:r>
          </w:p>
        </w:tc>
        <w:tc>
          <w:tcPr>
            <w:tcW w:w="1843" w:type="dxa"/>
          </w:tcPr>
          <w:p w14:paraId="22970F8B" w14:textId="77777777" w:rsidR="00855527" w:rsidRDefault="00855527" w:rsidP="004E2091">
            <w:pPr>
              <w:jc w:val="center"/>
              <w:rPr>
                <w:b/>
                <w:sz w:val="24"/>
                <w:lang w:val="en-US"/>
              </w:rPr>
            </w:pPr>
            <w:r>
              <w:rPr>
                <w:b/>
                <w:sz w:val="24"/>
                <w:lang w:val="en-US"/>
              </w:rPr>
              <w:t>p-value</w:t>
            </w:r>
          </w:p>
        </w:tc>
      </w:tr>
      <w:tr w:rsidR="00855527" w14:paraId="0A97294B" w14:textId="77777777" w:rsidTr="004E2091">
        <w:tc>
          <w:tcPr>
            <w:tcW w:w="3114" w:type="dxa"/>
          </w:tcPr>
          <w:p w14:paraId="5114E8BF" w14:textId="77777777" w:rsidR="00855527" w:rsidRPr="003E2F0E" w:rsidRDefault="00855527" w:rsidP="004E2091">
            <w:pPr>
              <w:rPr>
                <w:sz w:val="24"/>
                <w:lang w:val="en-US"/>
              </w:rPr>
            </w:pPr>
            <w:proofErr w:type="spellStart"/>
            <w:r w:rsidRPr="003E2F0E">
              <w:rPr>
                <w:sz w:val="24"/>
                <w:lang w:val="en-US"/>
              </w:rPr>
              <w:t>Domi</w:t>
            </w:r>
            <w:r>
              <w:rPr>
                <w:sz w:val="24"/>
                <w:lang w:val="en-US"/>
              </w:rPr>
              <w:t>n</w:t>
            </w:r>
            <w:r w:rsidRPr="003E2F0E">
              <w:rPr>
                <w:sz w:val="24"/>
                <w:lang w:val="en-US"/>
              </w:rPr>
              <w:t>antM</w:t>
            </w:r>
            <w:proofErr w:type="spellEnd"/>
            <w:r w:rsidRPr="003E2F0E">
              <w:rPr>
                <w:sz w:val="24"/>
                <w:lang w:val="en-US"/>
              </w:rPr>
              <w:t xml:space="preserve"> - </w:t>
            </w:r>
            <w:proofErr w:type="spellStart"/>
            <w:r w:rsidRPr="003E2F0E">
              <w:rPr>
                <w:sz w:val="24"/>
                <w:lang w:val="en-US"/>
              </w:rPr>
              <w:t>DominantF</w:t>
            </w:r>
            <w:proofErr w:type="spellEnd"/>
          </w:p>
        </w:tc>
        <w:tc>
          <w:tcPr>
            <w:tcW w:w="1984" w:type="dxa"/>
          </w:tcPr>
          <w:p w14:paraId="2A31D5C2" w14:textId="77777777" w:rsidR="00855527" w:rsidRPr="003E2F0E" w:rsidRDefault="00855527" w:rsidP="004E2091">
            <w:pPr>
              <w:jc w:val="right"/>
              <w:rPr>
                <w:sz w:val="24"/>
                <w:lang w:val="en-US"/>
              </w:rPr>
            </w:pPr>
            <w:r w:rsidRPr="003E2F0E">
              <w:rPr>
                <w:sz w:val="24"/>
                <w:lang w:val="en-US"/>
              </w:rPr>
              <w:t>-0.0</w:t>
            </w:r>
            <w:r>
              <w:rPr>
                <w:sz w:val="24"/>
                <w:lang w:val="en-US"/>
              </w:rPr>
              <w:t>3</w:t>
            </w:r>
            <w:r w:rsidRPr="003E2F0E">
              <w:rPr>
                <w:sz w:val="24"/>
                <w:lang w:val="en-US"/>
              </w:rPr>
              <w:t>5</w:t>
            </w:r>
          </w:p>
        </w:tc>
        <w:tc>
          <w:tcPr>
            <w:tcW w:w="1843" w:type="dxa"/>
          </w:tcPr>
          <w:p w14:paraId="54E23C4E" w14:textId="77777777" w:rsidR="00855527" w:rsidRPr="003E2F0E" w:rsidRDefault="00855527" w:rsidP="004E2091">
            <w:pPr>
              <w:jc w:val="right"/>
              <w:rPr>
                <w:sz w:val="24"/>
                <w:lang w:val="en-US"/>
              </w:rPr>
            </w:pPr>
            <w:r w:rsidRPr="003E2F0E">
              <w:rPr>
                <w:sz w:val="24"/>
                <w:lang w:val="en-US"/>
              </w:rPr>
              <w:t>0.02</w:t>
            </w:r>
            <w:r>
              <w:rPr>
                <w:sz w:val="24"/>
                <w:lang w:val="en-US"/>
              </w:rPr>
              <w:t>1</w:t>
            </w:r>
          </w:p>
        </w:tc>
        <w:tc>
          <w:tcPr>
            <w:tcW w:w="1843" w:type="dxa"/>
          </w:tcPr>
          <w:p w14:paraId="06306B75" w14:textId="77777777" w:rsidR="00855527" w:rsidRPr="003E2F0E" w:rsidRDefault="00855527" w:rsidP="004E2091">
            <w:pPr>
              <w:jc w:val="right"/>
              <w:rPr>
                <w:sz w:val="24"/>
                <w:lang w:val="en-US"/>
              </w:rPr>
            </w:pPr>
            <w:r w:rsidRPr="003E2F0E">
              <w:rPr>
                <w:sz w:val="24"/>
                <w:lang w:val="en-US"/>
              </w:rPr>
              <w:t>0.</w:t>
            </w:r>
            <w:r>
              <w:rPr>
                <w:sz w:val="24"/>
                <w:lang w:val="en-US"/>
              </w:rPr>
              <w:t>482</w:t>
            </w:r>
          </w:p>
        </w:tc>
      </w:tr>
      <w:tr w:rsidR="00855527" w14:paraId="38F62E82" w14:textId="77777777" w:rsidTr="004E2091">
        <w:tc>
          <w:tcPr>
            <w:tcW w:w="3114" w:type="dxa"/>
          </w:tcPr>
          <w:p w14:paraId="6417E827" w14:textId="77777777" w:rsidR="00855527" w:rsidRPr="003E2F0E" w:rsidRDefault="00855527" w:rsidP="004E2091">
            <w:pPr>
              <w:rPr>
                <w:sz w:val="24"/>
                <w:lang w:val="en-US"/>
              </w:rPr>
            </w:pPr>
            <w:r>
              <w:rPr>
                <w:sz w:val="24"/>
                <w:lang w:val="en-US"/>
              </w:rPr>
              <w:t xml:space="preserve">Adult - </w:t>
            </w:r>
            <w:proofErr w:type="spellStart"/>
            <w:r>
              <w:rPr>
                <w:sz w:val="24"/>
                <w:lang w:val="en-US"/>
              </w:rPr>
              <w:t>DominantF</w:t>
            </w:r>
            <w:proofErr w:type="spellEnd"/>
          </w:p>
        </w:tc>
        <w:tc>
          <w:tcPr>
            <w:tcW w:w="1984" w:type="dxa"/>
          </w:tcPr>
          <w:p w14:paraId="04320C12" w14:textId="77777777" w:rsidR="00855527" w:rsidRPr="003E2F0E" w:rsidRDefault="00855527" w:rsidP="004E2091">
            <w:pPr>
              <w:jc w:val="right"/>
              <w:rPr>
                <w:sz w:val="24"/>
                <w:lang w:val="en-US"/>
              </w:rPr>
            </w:pPr>
            <w:r w:rsidRPr="003E2F0E">
              <w:rPr>
                <w:sz w:val="24"/>
                <w:lang w:val="en-US"/>
              </w:rPr>
              <w:t>-0.0</w:t>
            </w:r>
            <w:r>
              <w:rPr>
                <w:sz w:val="24"/>
                <w:lang w:val="en-US"/>
              </w:rPr>
              <w:t>58</w:t>
            </w:r>
          </w:p>
        </w:tc>
        <w:tc>
          <w:tcPr>
            <w:tcW w:w="1843" w:type="dxa"/>
          </w:tcPr>
          <w:p w14:paraId="0F05B13C" w14:textId="77777777" w:rsidR="00855527" w:rsidRPr="003E2F0E" w:rsidRDefault="00855527" w:rsidP="004E2091">
            <w:pPr>
              <w:jc w:val="right"/>
              <w:rPr>
                <w:sz w:val="24"/>
                <w:lang w:val="en-US"/>
              </w:rPr>
            </w:pPr>
            <w:r w:rsidRPr="003E2F0E">
              <w:rPr>
                <w:sz w:val="24"/>
                <w:lang w:val="en-US"/>
              </w:rPr>
              <w:t>0.02</w:t>
            </w:r>
            <w:r>
              <w:rPr>
                <w:sz w:val="24"/>
                <w:lang w:val="en-US"/>
              </w:rPr>
              <w:t>2</w:t>
            </w:r>
          </w:p>
        </w:tc>
        <w:tc>
          <w:tcPr>
            <w:tcW w:w="1843" w:type="dxa"/>
          </w:tcPr>
          <w:p w14:paraId="686D0218" w14:textId="77777777" w:rsidR="00855527" w:rsidRPr="003E2F0E" w:rsidRDefault="00855527" w:rsidP="004E2091">
            <w:pPr>
              <w:jc w:val="right"/>
              <w:rPr>
                <w:sz w:val="24"/>
                <w:lang w:val="en-US"/>
              </w:rPr>
            </w:pPr>
            <w:r w:rsidRPr="003E2F0E">
              <w:rPr>
                <w:sz w:val="24"/>
                <w:lang w:val="en-US"/>
              </w:rPr>
              <w:t>0.</w:t>
            </w:r>
            <w:r>
              <w:rPr>
                <w:sz w:val="24"/>
                <w:lang w:val="en-US"/>
              </w:rPr>
              <w:t>072</w:t>
            </w:r>
          </w:p>
        </w:tc>
      </w:tr>
      <w:tr w:rsidR="00855527" w14:paraId="549104F5" w14:textId="77777777" w:rsidTr="004E2091">
        <w:tc>
          <w:tcPr>
            <w:tcW w:w="3114" w:type="dxa"/>
          </w:tcPr>
          <w:p w14:paraId="5762F842" w14:textId="77777777" w:rsidR="00855527" w:rsidRPr="003E2F0E" w:rsidRDefault="00855527" w:rsidP="004E2091">
            <w:pPr>
              <w:rPr>
                <w:sz w:val="24"/>
                <w:lang w:val="en-US"/>
              </w:rPr>
            </w:pPr>
            <w:r>
              <w:rPr>
                <w:sz w:val="24"/>
                <w:lang w:val="en-US"/>
              </w:rPr>
              <w:t xml:space="preserve">Yearling - </w:t>
            </w:r>
            <w:proofErr w:type="spellStart"/>
            <w:r>
              <w:rPr>
                <w:sz w:val="24"/>
                <w:lang w:val="en-US"/>
              </w:rPr>
              <w:t>DominantF</w:t>
            </w:r>
            <w:proofErr w:type="spellEnd"/>
          </w:p>
        </w:tc>
        <w:tc>
          <w:tcPr>
            <w:tcW w:w="1984" w:type="dxa"/>
          </w:tcPr>
          <w:p w14:paraId="0ADADD50" w14:textId="77777777" w:rsidR="00855527" w:rsidRPr="003E2F0E" w:rsidRDefault="00855527" w:rsidP="004E2091">
            <w:pPr>
              <w:jc w:val="right"/>
              <w:rPr>
                <w:sz w:val="24"/>
                <w:lang w:val="en-US"/>
              </w:rPr>
            </w:pPr>
            <w:r w:rsidRPr="003E2F0E">
              <w:rPr>
                <w:sz w:val="24"/>
                <w:lang w:val="en-US"/>
              </w:rPr>
              <w:t>-0.0</w:t>
            </w:r>
            <w:r>
              <w:rPr>
                <w:sz w:val="24"/>
                <w:lang w:val="en-US"/>
              </w:rPr>
              <w:t>50</w:t>
            </w:r>
          </w:p>
        </w:tc>
        <w:tc>
          <w:tcPr>
            <w:tcW w:w="1843" w:type="dxa"/>
          </w:tcPr>
          <w:p w14:paraId="0968F7AB" w14:textId="77777777" w:rsidR="00855527" w:rsidRPr="003E2F0E" w:rsidRDefault="00855527" w:rsidP="004E2091">
            <w:pPr>
              <w:jc w:val="right"/>
              <w:rPr>
                <w:sz w:val="24"/>
                <w:lang w:val="en-US"/>
              </w:rPr>
            </w:pPr>
            <w:r w:rsidRPr="003E2F0E">
              <w:rPr>
                <w:sz w:val="24"/>
                <w:lang w:val="en-US"/>
              </w:rPr>
              <w:t>0.0</w:t>
            </w:r>
            <w:r>
              <w:rPr>
                <w:sz w:val="24"/>
                <w:lang w:val="en-US"/>
              </w:rPr>
              <w:t>17</w:t>
            </w:r>
          </w:p>
        </w:tc>
        <w:tc>
          <w:tcPr>
            <w:tcW w:w="1843" w:type="dxa"/>
          </w:tcPr>
          <w:p w14:paraId="1AF2180A" w14:textId="77777777" w:rsidR="00855527" w:rsidRPr="003E2F0E" w:rsidRDefault="00855527" w:rsidP="004E2091">
            <w:pPr>
              <w:jc w:val="right"/>
              <w:rPr>
                <w:sz w:val="24"/>
                <w:lang w:val="en-US"/>
              </w:rPr>
            </w:pPr>
            <w:r>
              <w:rPr>
                <w:sz w:val="24"/>
                <w:lang w:val="en-US"/>
              </w:rPr>
              <w:t>0.021</w:t>
            </w:r>
          </w:p>
        </w:tc>
      </w:tr>
      <w:tr w:rsidR="00855527" w14:paraId="0F0658A7" w14:textId="77777777" w:rsidTr="004E2091">
        <w:tc>
          <w:tcPr>
            <w:tcW w:w="3114" w:type="dxa"/>
          </w:tcPr>
          <w:p w14:paraId="5A78163A" w14:textId="77777777" w:rsidR="00855527" w:rsidRPr="003E2F0E" w:rsidRDefault="00855527" w:rsidP="004E2091">
            <w:pPr>
              <w:rPr>
                <w:sz w:val="24"/>
                <w:lang w:val="en-US"/>
              </w:rPr>
            </w:pPr>
            <w:r>
              <w:rPr>
                <w:sz w:val="24"/>
                <w:lang w:val="en-US"/>
              </w:rPr>
              <w:t xml:space="preserve">Sub-Adult - </w:t>
            </w:r>
            <w:proofErr w:type="spellStart"/>
            <w:r>
              <w:rPr>
                <w:sz w:val="24"/>
                <w:lang w:val="en-US"/>
              </w:rPr>
              <w:t>DominantF</w:t>
            </w:r>
            <w:proofErr w:type="spellEnd"/>
          </w:p>
        </w:tc>
        <w:tc>
          <w:tcPr>
            <w:tcW w:w="1984" w:type="dxa"/>
          </w:tcPr>
          <w:p w14:paraId="4BF98623" w14:textId="77777777" w:rsidR="00855527" w:rsidRPr="003E2F0E" w:rsidRDefault="00855527" w:rsidP="004E2091">
            <w:pPr>
              <w:jc w:val="right"/>
              <w:rPr>
                <w:sz w:val="24"/>
                <w:lang w:val="en-US"/>
              </w:rPr>
            </w:pPr>
            <w:r w:rsidRPr="003E2F0E">
              <w:rPr>
                <w:sz w:val="24"/>
                <w:lang w:val="en-US"/>
              </w:rPr>
              <w:t>-0.0</w:t>
            </w:r>
            <w:r>
              <w:rPr>
                <w:sz w:val="24"/>
                <w:lang w:val="en-US"/>
              </w:rPr>
              <w:t>77</w:t>
            </w:r>
          </w:p>
        </w:tc>
        <w:tc>
          <w:tcPr>
            <w:tcW w:w="1843" w:type="dxa"/>
          </w:tcPr>
          <w:p w14:paraId="3E9BC91A" w14:textId="77777777" w:rsidR="00855527" w:rsidRPr="003E2F0E" w:rsidRDefault="00855527" w:rsidP="004E2091">
            <w:pPr>
              <w:jc w:val="right"/>
              <w:rPr>
                <w:sz w:val="24"/>
                <w:lang w:val="en-US"/>
              </w:rPr>
            </w:pPr>
            <w:r w:rsidRPr="003E2F0E">
              <w:rPr>
                <w:sz w:val="24"/>
                <w:lang w:val="en-US"/>
              </w:rPr>
              <w:t>0.0</w:t>
            </w:r>
            <w:r>
              <w:rPr>
                <w:sz w:val="24"/>
                <w:lang w:val="en-US"/>
              </w:rPr>
              <w:t>19</w:t>
            </w:r>
          </w:p>
        </w:tc>
        <w:tc>
          <w:tcPr>
            <w:tcW w:w="1843" w:type="dxa"/>
          </w:tcPr>
          <w:p w14:paraId="797EC2DC" w14:textId="77777777" w:rsidR="00855527" w:rsidRPr="003E2F0E" w:rsidRDefault="00855527" w:rsidP="004E2091">
            <w:pPr>
              <w:jc w:val="right"/>
              <w:rPr>
                <w:sz w:val="24"/>
                <w:lang w:val="en-US"/>
              </w:rPr>
            </w:pPr>
            <w:r w:rsidRPr="003E2F0E">
              <w:rPr>
                <w:sz w:val="24"/>
                <w:lang w:val="en-US"/>
              </w:rPr>
              <w:t>&lt;0.001</w:t>
            </w:r>
          </w:p>
        </w:tc>
      </w:tr>
      <w:tr w:rsidR="00855527" w14:paraId="146C53EC" w14:textId="77777777" w:rsidTr="004E2091">
        <w:tc>
          <w:tcPr>
            <w:tcW w:w="3114" w:type="dxa"/>
          </w:tcPr>
          <w:p w14:paraId="0183B359" w14:textId="77777777" w:rsidR="00855527" w:rsidRPr="003E2F0E" w:rsidRDefault="00855527" w:rsidP="004E2091">
            <w:pPr>
              <w:rPr>
                <w:sz w:val="24"/>
                <w:lang w:val="en-US"/>
              </w:rPr>
            </w:pPr>
            <w:r>
              <w:rPr>
                <w:sz w:val="24"/>
                <w:lang w:val="en-US"/>
              </w:rPr>
              <w:t xml:space="preserve">Adult - </w:t>
            </w:r>
            <w:proofErr w:type="spellStart"/>
            <w:r>
              <w:rPr>
                <w:sz w:val="24"/>
                <w:lang w:val="en-US"/>
              </w:rPr>
              <w:t>DominantM</w:t>
            </w:r>
            <w:proofErr w:type="spellEnd"/>
          </w:p>
        </w:tc>
        <w:tc>
          <w:tcPr>
            <w:tcW w:w="1984" w:type="dxa"/>
          </w:tcPr>
          <w:p w14:paraId="3484050C" w14:textId="77777777" w:rsidR="00855527" w:rsidRPr="003E2F0E" w:rsidRDefault="00855527" w:rsidP="004E2091">
            <w:pPr>
              <w:jc w:val="right"/>
              <w:rPr>
                <w:sz w:val="24"/>
                <w:lang w:val="en-US"/>
              </w:rPr>
            </w:pPr>
            <w:r w:rsidRPr="003E2F0E">
              <w:rPr>
                <w:sz w:val="24"/>
                <w:lang w:val="en-US"/>
              </w:rPr>
              <w:t>-0.0</w:t>
            </w:r>
            <w:r>
              <w:rPr>
                <w:sz w:val="24"/>
                <w:lang w:val="en-US"/>
              </w:rPr>
              <w:t>23</w:t>
            </w:r>
          </w:p>
        </w:tc>
        <w:tc>
          <w:tcPr>
            <w:tcW w:w="1843" w:type="dxa"/>
          </w:tcPr>
          <w:p w14:paraId="47C25B2D" w14:textId="77777777" w:rsidR="00855527" w:rsidRPr="003E2F0E" w:rsidRDefault="00855527" w:rsidP="004E2091">
            <w:pPr>
              <w:jc w:val="right"/>
              <w:rPr>
                <w:sz w:val="24"/>
                <w:lang w:val="en-US"/>
              </w:rPr>
            </w:pPr>
            <w:r w:rsidRPr="003E2F0E">
              <w:rPr>
                <w:sz w:val="24"/>
                <w:lang w:val="en-US"/>
              </w:rPr>
              <w:t>0.0</w:t>
            </w:r>
            <w:r>
              <w:rPr>
                <w:sz w:val="24"/>
                <w:lang w:val="en-US"/>
              </w:rPr>
              <w:t>22</w:t>
            </w:r>
          </w:p>
        </w:tc>
        <w:tc>
          <w:tcPr>
            <w:tcW w:w="1843" w:type="dxa"/>
          </w:tcPr>
          <w:p w14:paraId="0630AD13" w14:textId="77777777" w:rsidR="00855527" w:rsidRPr="003E2F0E" w:rsidRDefault="00855527" w:rsidP="004E2091">
            <w:pPr>
              <w:jc w:val="right"/>
              <w:rPr>
                <w:sz w:val="24"/>
                <w:lang w:val="en-US"/>
              </w:rPr>
            </w:pPr>
            <w:r>
              <w:rPr>
                <w:sz w:val="24"/>
                <w:lang w:val="en-US"/>
              </w:rPr>
              <w:t>0.829</w:t>
            </w:r>
          </w:p>
        </w:tc>
      </w:tr>
      <w:tr w:rsidR="00855527" w14:paraId="0404269C" w14:textId="77777777" w:rsidTr="004E2091">
        <w:tc>
          <w:tcPr>
            <w:tcW w:w="3114" w:type="dxa"/>
          </w:tcPr>
          <w:p w14:paraId="1ADC4A0C" w14:textId="77777777" w:rsidR="00855527" w:rsidRPr="003E2F0E" w:rsidRDefault="00855527" w:rsidP="004E2091">
            <w:pPr>
              <w:rPr>
                <w:sz w:val="24"/>
                <w:lang w:val="en-US"/>
              </w:rPr>
            </w:pPr>
            <w:r>
              <w:rPr>
                <w:sz w:val="24"/>
                <w:lang w:val="en-US"/>
              </w:rPr>
              <w:t xml:space="preserve">Yearling - </w:t>
            </w:r>
            <w:proofErr w:type="spellStart"/>
            <w:r>
              <w:rPr>
                <w:sz w:val="24"/>
                <w:lang w:val="en-US"/>
              </w:rPr>
              <w:t>DominantM</w:t>
            </w:r>
            <w:proofErr w:type="spellEnd"/>
          </w:p>
        </w:tc>
        <w:tc>
          <w:tcPr>
            <w:tcW w:w="1984" w:type="dxa"/>
          </w:tcPr>
          <w:p w14:paraId="10116283" w14:textId="77777777" w:rsidR="00855527" w:rsidRPr="003E2F0E" w:rsidRDefault="00855527" w:rsidP="004E2091">
            <w:pPr>
              <w:jc w:val="right"/>
              <w:rPr>
                <w:sz w:val="24"/>
                <w:lang w:val="en-US"/>
              </w:rPr>
            </w:pPr>
            <w:r w:rsidRPr="003E2F0E">
              <w:rPr>
                <w:sz w:val="24"/>
                <w:lang w:val="en-US"/>
              </w:rPr>
              <w:t>-0.0</w:t>
            </w:r>
            <w:r>
              <w:rPr>
                <w:sz w:val="24"/>
                <w:lang w:val="en-US"/>
              </w:rPr>
              <w:t>16</w:t>
            </w:r>
          </w:p>
        </w:tc>
        <w:tc>
          <w:tcPr>
            <w:tcW w:w="1843" w:type="dxa"/>
          </w:tcPr>
          <w:p w14:paraId="05FCFF41" w14:textId="77777777" w:rsidR="00855527" w:rsidRPr="003E2F0E" w:rsidRDefault="00855527" w:rsidP="004E2091">
            <w:pPr>
              <w:jc w:val="right"/>
              <w:rPr>
                <w:sz w:val="24"/>
                <w:lang w:val="en-US"/>
              </w:rPr>
            </w:pPr>
            <w:r w:rsidRPr="003E2F0E">
              <w:rPr>
                <w:sz w:val="24"/>
                <w:lang w:val="en-US"/>
              </w:rPr>
              <w:t>0.0</w:t>
            </w:r>
            <w:r>
              <w:rPr>
                <w:sz w:val="24"/>
                <w:lang w:val="en-US"/>
              </w:rPr>
              <w:t>17</w:t>
            </w:r>
          </w:p>
        </w:tc>
        <w:tc>
          <w:tcPr>
            <w:tcW w:w="1843" w:type="dxa"/>
          </w:tcPr>
          <w:p w14:paraId="55D914EA" w14:textId="77777777" w:rsidR="00855527" w:rsidRPr="003E2F0E" w:rsidRDefault="00855527" w:rsidP="004E2091">
            <w:pPr>
              <w:jc w:val="right"/>
              <w:rPr>
                <w:sz w:val="24"/>
                <w:lang w:val="en-US"/>
              </w:rPr>
            </w:pPr>
            <w:r w:rsidRPr="003E2F0E">
              <w:rPr>
                <w:sz w:val="24"/>
                <w:lang w:val="en-US"/>
              </w:rPr>
              <w:t>0.</w:t>
            </w:r>
            <w:r>
              <w:rPr>
                <w:sz w:val="24"/>
                <w:lang w:val="en-US"/>
              </w:rPr>
              <w:t>874</w:t>
            </w:r>
          </w:p>
        </w:tc>
      </w:tr>
      <w:tr w:rsidR="00855527" w14:paraId="7C2FF030" w14:textId="77777777" w:rsidTr="004E2091">
        <w:tc>
          <w:tcPr>
            <w:tcW w:w="3114" w:type="dxa"/>
          </w:tcPr>
          <w:p w14:paraId="2E49DABB" w14:textId="77777777" w:rsidR="00855527" w:rsidRPr="003E2F0E" w:rsidRDefault="00855527" w:rsidP="004E2091">
            <w:pPr>
              <w:rPr>
                <w:sz w:val="24"/>
                <w:lang w:val="en-US"/>
              </w:rPr>
            </w:pPr>
            <w:r>
              <w:rPr>
                <w:sz w:val="24"/>
                <w:lang w:val="en-US"/>
              </w:rPr>
              <w:t xml:space="preserve">Sub-Adult - </w:t>
            </w:r>
            <w:proofErr w:type="spellStart"/>
            <w:r>
              <w:rPr>
                <w:sz w:val="24"/>
                <w:lang w:val="en-US"/>
              </w:rPr>
              <w:t>DominantM</w:t>
            </w:r>
            <w:proofErr w:type="spellEnd"/>
          </w:p>
        </w:tc>
        <w:tc>
          <w:tcPr>
            <w:tcW w:w="1984" w:type="dxa"/>
          </w:tcPr>
          <w:p w14:paraId="62590A47" w14:textId="77777777" w:rsidR="00855527" w:rsidRPr="003E2F0E" w:rsidRDefault="00855527" w:rsidP="004E2091">
            <w:pPr>
              <w:jc w:val="right"/>
              <w:rPr>
                <w:sz w:val="24"/>
                <w:lang w:val="en-US"/>
              </w:rPr>
            </w:pPr>
            <w:r w:rsidRPr="003E2F0E">
              <w:rPr>
                <w:sz w:val="24"/>
                <w:lang w:val="en-US"/>
              </w:rPr>
              <w:t>-0.0</w:t>
            </w:r>
            <w:r>
              <w:rPr>
                <w:sz w:val="24"/>
                <w:lang w:val="en-US"/>
              </w:rPr>
              <w:t>42</w:t>
            </w:r>
          </w:p>
        </w:tc>
        <w:tc>
          <w:tcPr>
            <w:tcW w:w="1843" w:type="dxa"/>
          </w:tcPr>
          <w:p w14:paraId="0CEC378A" w14:textId="77777777" w:rsidR="00855527" w:rsidRPr="003E2F0E" w:rsidRDefault="00855527" w:rsidP="004E2091">
            <w:pPr>
              <w:jc w:val="right"/>
              <w:rPr>
                <w:sz w:val="24"/>
                <w:lang w:val="en-US"/>
              </w:rPr>
            </w:pPr>
            <w:r w:rsidRPr="003E2F0E">
              <w:rPr>
                <w:sz w:val="24"/>
                <w:lang w:val="en-US"/>
              </w:rPr>
              <w:t>0.0</w:t>
            </w:r>
            <w:r>
              <w:rPr>
                <w:sz w:val="24"/>
                <w:lang w:val="en-US"/>
              </w:rPr>
              <w:t>19</w:t>
            </w:r>
          </w:p>
        </w:tc>
        <w:tc>
          <w:tcPr>
            <w:tcW w:w="1843" w:type="dxa"/>
          </w:tcPr>
          <w:p w14:paraId="5D1B5244" w14:textId="77777777" w:rsidR="00855527" w:rsidRPr="003E2F0E" w:rsidRDefault="00855527" w:rsidP="004E2091">
            <w:pPr>
              <w:jc w:val="right"/>
              <w:rPr>
                <w:sz w:val="24"/>
                <w:lang w:val="en-US"/>
              </w:rPr>
            </w:pPr>
            <w:r w:rsidRPr="003E2F0E">
              <w:rPr>
                <w:sz w:val="24"/>
                <w:lang w:val="en-US"/>
              </w:rPr>
              <w:t>0.</w:t>
            </w:r>
            <w:r>
              <w:rPr>
                <w:sz w:val="24"/>
                <w:lang w:val="en-US"/>
              </w:rPr>
              <w:t>185</w:t>
            </w:r>
          </w:p>
        </w:tc>
      </w:tr>
      <w:tr w:rsidR="00855527" w14:paraId="15E68E5F" w14:textId="77777777" w:rsidTr="004E2091">
        <w:tc>
          <w:tcPr>
            <w:tcW w:w="3114" w:type="dxa"/>
          </w:tcPr>
          <w:p w14:paraId="561E5A72" w14:textId="77777777" w:rsidR="00855527" w:rsidRPr="003E2F0E" w:rsidRDefault="00855527" w:rsidP="004E2091">
            <w:pPr>
              <w:rPr>
                <w:sz w:val="24"/>
                <w:lang w:val="en-US"/>
              </w:rPr>
            </w:pPr>
            <w:r>
              <w:rPr>
                <w:sz w:val="24"/>
                <w:lang w:val="en-US"/>
              </w:rPr>
              <w:t>Yearling - Adult</w:t>
            </w:r>
          </w:p>
        </w:tc>
        <w:tc>
          <w:tcPr>
            <w:tcW w:w="1984" w:type="dxa"/>
          </w:tcPr>
          <w:p w14:paraId="6580AEBD" w14:textId="77777777" w:rsidR="00855527" w:rsidRPr="003E2F0E" w:rsidRDefault="00855527" w:rsidP="004E2091">
            <w:pPr>
              <w:jc w:val="right"/>
              <w:rPr>
                <w:sz w:val="24"/>
                <w:lang w:val="en-US"/>
              </w:rPr>
            </w:pPr>
            <w:r w:rsidRPr="003E2F0E">
              <w:rPr>
                <w:sz w:val="24"/>
                <w:lang w:val="en-US"/>
              </w:rPr>
              <w:t xml:space="preserve"> 0.00</w:t>
            </w:r>
            <w:r>
              <w:rPr>
                <w:sz w:val="24"/>
                <w:lang w:val="en-US"/>
              </w:rPr>
              <w:t>8</w:t>
            </w:r>
          </w:p>
        </w:tc>
        <w:tc>
          <w:tcPr>
            <w:tcW w:w="1843" w:type="dxa"/>
          </w:tcPr>
          <w:p w14:paraId="14BC7502" w14:textId="77777777" w:rsidR="00855527" w:rsidRPr="003E2F0E" w:rsidRDefault="00855527" w:rsidP="004E2091">
            <w:pPr>
              <w:jc w:val="right"/>
              <w:rPr>
                <w:sz w:val="24"/>
                <w:lang w:val="en-US"/>
              </w:rPr>
            </w:pPr>
            <w:r w:rsidRPr="003E2F0E">
              <w:rPr>
                <w:sz w:val="24"/>
                <w:lang w:val="en-US"/>
              </w:rPr>
              <w:t>0.0</w:t>
            </w:r>
            <w:r>
              <w:rPr>
                <w:sz w:val="24"/>
                <w:lang w:val="en-US"/>
              </w:rPr>
              <w:t>18</w:t>
            </w:r>
          </w:p>
        </w:tc>
        <w:tc>
          <w:tcPr>
            <w:tcW w:w="1843" w:type="dxa"/>
          </w:tcPr>
          <w:p w14:paraId="1CE19A3B" w14:textId="77777777" w:rsidR="00855527" w:rsidRPr="003E2F0E" w:rsidRDefault="00855527" w:rsidP="004E2091">
            <w:pPr>
              <w:jc w:val="right"/>
              <w:rPr>
                <w:sz w:val="24"/>
                <w:lang w:val="en-US"/>
              </w:rPr>
            </w:pPr>
            <w:r w:rsidRPr="003E2F0E">
              <w:rPr>
                <w:sz w:val="24"/>
                <w:lang w:val="en-US"/>
              </w:rPr>
              <w:t>0.99</w:t>
            </w:r>
            <w:r>
              <w:rPr>
                <w:sz w:val="24"/>
                <w:lang w:val="en-US"/>
              </w:rPr>
              <w:t>4</w:t>
            </w:r>
          </w:p>
        </w:tc>
      </w:tr>
      <w:tr w:rsidR="00855527" w14:paraId="5BE999E9" w14:textId="77777777" w:rsidTr="004E2091">
        <w:tc>
          <w:tcPr>
            <w:tcW w:w="3114" w:type="dxa"/>
          </w:tcPr>
          <w:p w14:paraId="48F08A2F" w14:textId="77777777" w:rsidR="00855527" w:rsidRPr="003E2F0E" w:rsidRDefault="00855527" w:rsidP="004E2091">
            <w:pPr>
              <w:rPr>
                <w:sz w:val="24"/>
                <w:lang w:val="en-US"/>
              </w:rPr>
            </w:pPr>
            <w:r>
              <w:rPr>
                <w:sz w:val="24"/>
                <w:lang w:val="en-US"/>
              </w:rPr>
              <w:t>Sub-adult-Adult</w:t>
            </w:r>
          </w:p>
        </w:tc>
        <w:tc>
          <w:tcPr>
            <w:tcW w:w="1984" w:type="dxa"/>
          </w:tcPr>
          <w:p w14:paraId="4EF20557" w14:textId="77777777" w:rsidR="00855527" w:rsidRPr="003E2F0E" w:rsidRDefault="00855527" w:rsidP="004E2091">
            <w:pPr>
              <w:jc w:val="right"/>
              <w:rPr>
                <w:sz w:val="24"/>
                <w:lang w:val="en-US"/>
              </w:rPr>
            </w:pPr>
            <w:r w:rsidRPr="003E2F0E">
              <w:rPr>
                <w:sz w:val="24"/>
                <w:lang w:val="en-US"/>
              </w:rPr>
              <w:t>-0.0</w:t>
            </w:r>
            <w:r>
              <w:rPr>
                <w:sz w:val="24"/>
                <w:lang w:val="en-US"/>
              </w:rPr>
              <w:t>18</w:t>
            </w:r>
          </w:p>
        </w:tc>
        <w:tc>
          <w:tcPr>
            <w:tcW w:w="1843" w:type="dxa"/>
          </w:tcPr>
          <w:p w14:paraId="35C3B365" w14:textId="77777777" w:rsidR="00855527" w:rsidRPr="003E2F0E" w:rsidRDefault="00855527" w:rsidP="004E2091">
            <w:pPr>
              <w:jc w:val="right"/>
              <w:rPr>
                <w:sz w:val="24"/>
                <w:lang w:val="en-US"/>
              </w:rPr>
            </w:pPr>
            <w:r w:rsidRPr="003E2F0E">
              <w:rPr>
                <w:sz w:val="24"/>
                <w:lang w:val="en-US"/>
              </w:rPr>
              <w:t>0.0</w:t>
            </w:r>
            <w:r>
              <w:rPr>
                <w:sz w:val="24"/>
                <w:lang w:val="en-US"/>
              </w:rPr>
              <w:t>19</w:t>
            </w:r>
          </w:p>
        </w:tc>
        <w:tc>
          <w:tcPr>
            <w:tcW w:w="1843" w:type="dxa"/>
          </w:tcPr>
          <w:p w14:paraId="2FC60CE6" w14:textId="77777777" w:rsidR="00855527" w:rsidRPr="003E2F0E" w:rsidRDefault="00855527" w:rsidP="004E2091">
            <w:pPr>
              <w:jc w:val="right"/>
              <w:rPr>
                <w:sz w:val="24"/>
                <w:lang w:val="en-US"/>
              </w:rPr>
            </w:pPr>
            <w:r>
              <w:rPr>
                <w:sz w:val="24"/>
                <w:lang w:val="en-US"/>
              </w:rPr>
              <w:t>0.867</w:t>
            </w:r>
          </w:p>
        </w:tc>
      </w:tr>
      <w:tr w:rsidR="00855527" w14:paraId="07D1B3EA" w14:textId="77777777" w:rsidTr="004E2091">
        <w:tc>
          <w:tcPr>
            <w:tcW w:w="3114" w:type="dxa"/>
          </w:tcPr>
          <w:p w14:paraId="2BC26EFD" w14:textId="77777777" w:rsidR="00855527" w:rsidRPr="003E2F0E" w:rsidRDefault="00855527" w:rsidP="004E2091">
            <w:pPr>
              <w:rPr>
                <w:sz w:val="24"/>
                <w:lang w:val="en-US"/>
              </w:rPr>
            </w:pPr>
            <w:r>
              <w:rPr>
                <w:sz w:val="24"/>
                <w:lang w:val="en-US"/>
              </w:rPr>
              <w:t>Sub-Adult - Yearling</w:t>
            </w:r>
          </w:p>
        </w:tc>
        <w:tc>
          <w:tcPr>
            <w:tcW w:w="1984" w:type="dxa"/>
          </w:tcPr>
          <w:p w14:paraId="5D28B69A" w14:textId="77777777" w:rsidR="00855527" w:rsidRPr="003E2F0E" w:rsidRDefault="00855527" w:rsidP="004E2091">
            <w:pPr>
              <w:jc w:val="right"/>
              <w:rPr>
                <w:sz w:val="24"/>
                <w:lang w:val="en-US"/>
              </w:rPr>
            </w:pPr>
            <w:r w:rsidRPr="003E2F0E">
              <w:rPr>
                <w:sz w:val="24"/>
                <w:lang w:val="en-US"/>
              </w:rPr>
              <w:t>-0.0</w:t>
            </w:r>
            <w:r>
              <w:rPr>
                <w:sz w:val="24"/>
                <w:lang w:val="en-US"/>
              </w:rPr>
              <w:t>26</w:t>
            </w:r>
          </w:p>
        </w:tc>
        <w:tc>
          <w:tcPr>
            <w:tcW w:w="1843" w:type="dxa"/>
          </w:tcPr>
          <w:p w14:paraId="7DF211DA" w14:textId="77777777" w:rsidR="00855527" w:rsidRPr="003E2F0E" w:rsidRDefault="00855527" w:rsidP="004E2091">
            <w:pPr>
              <w:jc w:val="right"/>
              <w:rPr>
                <w:sz w:val="24"/>
                <w:lang w:val="en-US"/>
              </w:rPr>
            </w:pPr>
            <w:r w:rsidRPr="003E2F0E">
              <w:rPr>
                <w:sz w:val="24"/>
                <w:lang w:val="en-US"/>
              </w:rPr>
              <w:t>0.01</w:t>
            </w:r>
            <w:r>
              <w:rPr>
                <w:sz w:val="24"/>
                <w:lang w:val="en-US"/>
              </w:rPr>
              <w:t>4</w:t>
            </w:r>
          </w:p>
        </w:tc>
        <w:tc>
          <w:tcPr>
            <w:tcW w:w="1843" w:type="dxa"/>
          </w:tcPr>
          <w:p w14:paraId="4AA3C537" w14:textId="77777777" w:rsidR="00855527" w:rsidRPr="003E2F0E" w:rsidRDefault="00855527" w:rsidP="004E2091">
            <w:pPr>
              <w:jc w:val="right"/>
              <w:rPr>
                <w:sz w:val="24"/>
                <w:lang w:val="en-US"/>
              </w:rPr>
            </w:pPr>
            <w:r w:rsidRPr="003E2F0E">
              <w:rPr>
                <w:sz w:val="24"/>
                <w:lang w:val="en-US"/>
              </w:rPr>
              <w:t>0.</w:t>
            </w:r>
            <w:r>
              <w:rPr>
                <w:sz w:val="24"/>
                <w:lang w:val="en-US"/>
              </w:rPr>
              <w:t>358</w:t>
            </w:r>
          </w:p>
        </w:tc>
      </w:tr>
    </w:tbl>
    <w:p w14:paraId="3C7DF671" w14:textId="12EFBED3" w:rsidR="00855527" w:rsidRDefault="00855527" w:rsidP="00B52324">
      <w:pPr>
        <w:spacing w:line="240" w:lineRule="auto"/>
        <w:rPr>
          <w:b/>
          <w:sz w:val="24"/>
          <w:lang w:val="en-US"/>
        </w:rPr>
      </w:pPr>
    </w:p>
    <w:p w14:paraId="12785B94" w14:textId="2E5DF5B6" w:rsidR="00855527" w:rsidRDefault="00855527" w:rsidP="00B52324">
      <w:pPr>
        <w:spacing w:line="240" w:lineRule="auto"/>
        <w:rPr>
          <w:b/>
          <w:sz w:val="24"/>
          <w:lang w:val="en-US"/>
        </w:rPr>
      </w:pPr>
    </w:p>
    <w:p w14:paraId="65A822C1" w14:textId="7E4A2592" w:rsidR="00855527" w:rsidRDefault="00855527" w:rsidP="00B52324">
      <w:pPr>
        <w:spacing w:line="240" w:lineRule="auto"/>
        <w:rPr>
          <w:b/>
          <w:sz w:val="24"/>
          <w:lang w:val="en-US"/>
        </w:rPr>
      </w:pPr>
    </w:p>
    <w:p w14:paraId="7D903B9C" w14:textId="214BCD54" w:rsidR="00855527" w:rsidRDefault="00855527" w:rsidP="00B52324">
      <w:pPr>
        <w:spacing w:line="240" w:lineRule="auto"/>
        <w:rPr>
          <w:b/>
          <w:sz w:val="24"/>
          <w:lang w:val="en-US"/>
        </w:rPr>
      </w:pPr>
    </w:p>
    <w:p w14:paraId="05A6399D" w14:textId="77777777" w:rsidR="0083180B" w:rsidRDefault="0083180B" w:rsidP="00B52324">
      <w:pPr>
        <w:spacing w:line="240" w:lineRule="auto"/>
        <w:rPr>
          <w:b/>
          <w:sz w:val="24"/>
          <w:lang w:val="en-US"/>
        </w:rPr>
      </w:pPr>
    </w:p>
    <w:p w14:paraId="3C79A0E2" w14:textId="086213A9" w:rsidR="008616EB" w:rsidRDefault="00137570" w:rsidP="00684EF4">
      <w:pPr>
        <w:rPr>
          <w:b/>
          <w:sz w:val="24"/>
          <w:lang w:val="en-US"/>
        </w:rPr>
      </w:pPr>
      <w:r>
        <w:rPr>
          <w:b/>
          <w:sz w:val="24"/>
          <w:lang w:val="en-US"/>
        </w:rPr>
        <w:t>7</w:t>
      </w:r>
      <w:r w:rsidR="002C0763">
        <w:rPr>
          <w:b/>
          <w:sz w:val="24"/>
          <w:lang w:val="en-US"/>
        </w:rPr>
        <w:t xml:space="preserve"> – Individual fits for the </w:t>
      </w:r>
      <w:r>
        <w:rPr>
          <w:b/>
          <w:sz w:val="24"/>
          <w:lang w:val="en-US"/>
        </w:rPr>
        <w:t>four</w:t>
      </w:r>
      <w:r w:rsidR="002C0763">
        <w:rPr>
          <w:b/>
          <w:sz w:val="24"/>
          <w:lang w:val="en-US"/>
        </w:rPr>
        <w:t xml:space="preserve"> type</w:t>
      </w:r>
      <w:r>
        <w:rPr>
          <w:b/>
          <w:sz w:val="24"/>
          <w:lang w:val="en-US"/>
        </w:rPr>
        <w:t>s</w:t>
      </w:r>
      <w:r w:rsidR="002C0763">
        <w:rPr>
          <w:b/>
          <w:sz w:val="24"/>
          <w:lang w:val="en-US"/>
        </w:rPr>
        <w:t xml:space="preserve"> of influenc</w:t>
      </w:r>
      <w:r w:rsidR="00C569FF">
        <w:rPr>
          <w:b/>
          <w:sz w:val="24"/>
          <w:lang w:val="en-US"/>
        </w:rPr>
        <w:t>e</w:t>
      </w:r>
    </w:p>
    <w:p w14:paraId="272FCA47" w14:textId="176F31F8" w:rsidR="00C569FF" w:rsidRDefault="00C569FF" w:rsidP="004B3CF2">
      <w:pPr>
        <w:spacing w:line="240" w:lineRule="auto"/>
        <w:jc w:val="both"/>
        <w:rPr>
          <w:rFonts w:eastAsia="Times New Roman" w:cstheme="minorHAnsi"/>
          <w:color w:val="000000"/>
          <w:lang w:val="en-US"/>
        </w:rPr>
      </w:pPr>
      <w:r w:rsidRPr="00C569FF">
        <w:rPr>
          <w:lang w:val="en-US"/>
        </w:rPr>
        <w:t xml:space="preserve">The figures below show the </w:t>
      </w:r>
      <w:r>
        <w:rPr>
          <w:lang w:val="en-US"/>
        </w:rPr>
        <w:t>outcome of the model fit for each individual and each four type of influence. Each blue frame represents one individual and within each frame, the top-left p</w:t>
      </w:r>
      <w:bookmarkStart w:id="5" w:name="_GoBack"/>
      <w:bookmarkEnd w:id="5"/>
      <w:r>
        <w:rPr>
          <w:lang w:val="en-US"/>
        </w:rPr>
        <w:t>lot shows the fit for the position turning influence, the top-right plot shows the fit for the movement turning influence,</w:t>
      </w:r>
      <w:r w:rsidRPr="00C569FF">
        <w:rPr>
          <w:lang w:val="en-US"/>
        </w:rPr>
        <w:t xml:space="preserve"> </w:t>
      </w:r>
      <w:r>
        <w:rPr>
          <w:lang w:val="en-US"/>
        </w:rPr>
        <w:t>the bottom-left plot shows the fit for the position speeding influence,</w:t>
      </w:r>
      <w:r w:rsidRPr="00C569FF">
        <w:rPr>
          <w:lang w:val="en-US"/>
        </w:rPr>
        <w:t xml:space="preserve"> </w:t>
      </w:r>
      <w:r>
        <w:rPr>
          <w:lang w:val="en-US"/>
        </w:rPr>
        <w:t xml:space="preserve">the bottom-right plot shows the fit for the movement speeding influence. In each plot, the black </w:t>
      </w:r>
      <w:r w:rsidR="004B3CF2">
        <w:rPr>
          <w:lang w:val="en-US"/>
        </w:rPr>
        <w:t>curve</w:t>
      </w:r>
      <w:r>
        <w:rPr>
          <w:lang w:val="en-US"/>
        </w:rPr>
        <w:t xml:space="preserve"> </w:t>
      </w:r>
      <w:r w:rsidR="00031148">
        <w:rPr>
          <w:lang w:val="en-US"/>
        </w:rPr>
        <w:t>represents</w:t>
      </w:r>
      <w:r>
        <w:rPr>
          <w:lang w:val="en-US"/>
        </w:rPr>
        <w:t xml:space="preserve"> the </w:t>
      </w:r>
      <w:r w:rsidR="004B3CF2">
        <w:rPr>
          <w:lang w:val="en-US"/>
        </w:rPr>
        <w:t xml:space="preserve">binned </w:t>
      </w:r>
      <w:r>
        <w:rPr>
          <w:lang w:val="en-US"/>
        </w:rPr>
        <w:t xml:space="preserve">data, </w:t>
      </w:r>
      <w:r w:rsidR="004B3CF2">
        <w:rPr>
          <w:lang w:val="en-US"/>
        </w:rPr>
        <w:t xml:space="preserve">with dot size indicating </w:t>
      </w:r>
      <w:r w:rsidR="00B762CD">
        <w:rPr>
          <w:lang w:val="en-US"/>
        </w:rPr>
        <w:t>number of time steps used</w:t>
      </w:r>
      <w:r w:rsidR="004B3CF2">
        <w:rPr>
          <w:lang w:val="en-US"/>
        </w:rPr>
        <w:t xml:space="preserve"> as shown in the bottom-right legend, the red curve shows the fitted line from our model, blue dotted lines show how the influence score is found. Top-left legend indicates the fitted parameter of the model, it’s log-likelihood, and the individual influence score. </w:t>
      </w:r>
      <w:r w:rsidR="004B3CF2">
        <w:rPr>
          <w:rFonts w:eastAsia="Times New Roman" w:cstheme="minorHAnsi"/>
          <w:color w:val="000000"/>
          <w:lang w:val="en-US"/>
        </w:rPr>
        <w:t>X-a</w:t>
      </w:r>
      <w:r w:rsidR="004B3CF2" w:rsidRPr="004B3CF2">
        <w:rPr>
          <w:rFonts w:eastAsia="Times New Roman" w:cstheme="minorHAnsi"/>
          <w:color w:val="000000"/>
          <w:lang w:val="en-US"/>
        </w:rPr>
        <w:t>xis limits extend to the 0.01-0.99% quantiles of each variable to show them on comparable scales.</w:t>
      </w:r>
    </w:p>
    <w:p w14:paraId="0F6B1BD0" w14:textId="55F5D4DE" w:rsidR="008616EB" w:rsidRPr="0083180B" w:rsidRDefault="0083180B" w:rsidP="0083180B">
      <w:pPr>
        <w:spacing w:line="240" w:lineRule="auto"/>
        <w:jc w:val="both"/>
        <w:rPr>
          <w:lang w:val="en-US"/>
        </w:rPr>
      </w:pPr>
      <w:r>
        <w:rPr>
          <w:b/>
          <w:noProof/>
          <w:sz w:val="24"/>
          <w:lang w:val="en-US"/>
        </w:rPr>
        <w:lastRenderedPageBreak/>
        <w:drawing>
          <wp:anchor distT="0" distB="0" distL="114300" distR="114300" simplePos="0" relativeHeight="251666432" behindDoc="0" locked="0" layoutInCell="1" allowOverlap="1" wp14:anchorId="21FF3491" wp14:editId="6BB6916C">
            <wp:simplePos x="0" y="0"/>
            <wp:positionH relativeFrom="margin">
              <wp:align>left</wp:align>
            </wp:positionH>
            <wp:positionV relativeFrom="paragraph">
              <wp:posOffset>3289300</wp:posOffset>
            </wp:positionV>
            <wp:extent cx="3203575" cy="3203575"/>
            <wp:effectExtent l="19050" t="19050" r="15875" b="158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7456" behindDoc="0" locked="0" layoutInCell="1" allowOverlap="1" wp14:anchorId="74F80BC8" wp14:editId="786BFCBC">
            <wp:simplePos x="0" y="0"/>
            <wp:positionH relativeFrom="margin">
              <wp:align>right</wp:align>
            </wp:positionH>
            <wp:positionV relativeFrom="paragraph">
              <wp:posOffset>3284220</wp:posOffset>
            </wp:positionV>
            <wp:extent cx="3203575" cy="3203575"/>
            <wp:effectExtent l="19050" t="19050" r="15875" b="158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3600" behindDoc="0" locked="0" layoutInCell="1" allowOverlap="1" wp14:anchorId="618DC4E1" wp14:editId="2D11F20E">
            <wp:simplePos x="0" y="0"/>
            <wp:positionH relativeFrom="margin">
              <wp:align>right</wp:align>
            </wp:positionH>
            <wp:positionV relativeFrom="paragraph">
              <wp:posOffset>6555105</wp:posOffset>
            </wp:positionV>
            <wp:extent cx="3204000" cy="3204000"/>
            <wp:effectExtent l="19050" t="19050" r="15875" b="158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2576" behindDoc="0" locked="0" layoutInCell="1" allowOverlap="1" wp14:anchorId="710C4FD7" wp14:editId="55A9E576">
            <wp:simplePos x="0" y="0"/>
            <wp:positionH relativeFrom="margin">
              <wp:align>left</wp:align>
            </wp:positionH>
            <wp:positionV relativeFrom="paragraph">
              <wp:posOffset>6555105</wp:posOffset>
            </wp:positionV>
            <wp:extent cx="3204000" cy="3204000"/>
            <wp:effectExtent l="19050" t="19050" r="15875" b="158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4384" behindDoc="0" locked="0" layoutInCell="1" allowOverlap="1" wp14:anchorId="0541DE23" wp14:editId="31350E96">
            <wp:simplePos x="0" y="0"/>
            <wp:positionH relativeFrom="margin">
              <wp:align>left</wp:align>
            </wp:positionH>
            <wp:positionV relativeFrom="paragraph">
              <wp:posOffset>19050</wp:posOffset>
            </wp:positionV>
            <wp:extent cx="3203575" cy="3203575"/>
            <wp:effectExtent l="19050" t="19050" r="15875"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65408" behindDoc="0" locked="0" layoutInCell="1" allowOverlap="1" wp14:anchorId="5359C711" wp14:editId="16C87F39">
            <wp:simplePos x="0" y="0"/>
            <wp:positionH relativeFrom="margin">
              <wp:posOffset>3429000</wp:posOffset>
            </wp:positionH>
            <wp:positionV relativeFrom="paragraph">
              <wp:posOffset>5080</wp:posOffset>
            </wp:positionV>
            <wp:extent cx="3203575" cy="3203575"/>
            <wp:effectExtent l="19050" t="19050" r="15875" b="158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4624" behindDoc="0" locked="0" layoutInCell="1" allowOverlap="1" wp14:anchorId="5A263C20" wp14:editId="101302FC">
            <wp:simplePos x="0" y="0"/>
            <wp:positionH relativeFrom="margin">
              <wp:align>right</wp:align>
            </wp:positionH>
            <wp:positionV relativeFrom="paragraph">
              <wp:posOffset>6555105</wp:posOffset>
            </wp:positionV>
            <wp:extent cx="3204000" cy="3204000"/>
            <wp:effectExtent l="19050" t="19050" r="15875" b="158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0528" behindDoc="0" locked="0" layoutInCell="1" allowOverlap="1" wp14:anchorId="1C89261C" wp14:editId="1BDE2790">
            <wp:simplePos x="0" y="0"/>
            <wp:positionH relativeFrom="margin">
              <wp:align>right</wp:align>
            </wp:positionH>
            <wp:positionV relativeFrom="paragraph">
              <wp:posOffset>3289935</wp:posOffset>
            </wp:positionV>
            <wp:extent cx="3203575" cy="3203575"/>
            <wp:effectExtent l="19050" t="19050" r="15875" b="158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71552" behindDoc="0" locked="0" layoutInCell="1" allowOverlap="1" wp14:anchorId="728210A1" wp14:editId="72BBECF5">
            <wp:simplePos x="0" y="0"/>
            <wp:positionH relativeFrom="margin">
              <wp:align>left</wp:align>
            </wp:positionH>
            <wp:positionV relativeFrom="paragraph">
              <wp:posOffset>3291205</wp:posOffset>
            </wp:positionV>
            <wp:extent cx="3203575" cy="3203575"/>
            <wp:effectExtent l="19050" t="19050" r="15875" b="158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A81F81">
        <w:rPr>
          <w:b/>
          <w:noProof/>
          <w:sz w:val="24"/>
          <w:lang w:val="en-US"/>
        </w:rPr>
        <w:drawing>
          <wp:anchor distT="0" distB="0" distL="114300" distR="114300" simplePos="0" relativeHeight="251669504" behindDoc="0" locked="0" layoutInCell="1" allowOverlap="1" wp14:anchorId="1BD27173" wp14:editId="1CB4043B">
            <wp:simplePos x="0" y="0"/>
            <wp:positionH relativeFrom="margin">
              <wp:align>left</wp:align>
            </wp:positionH>
            <wp:positionV relativeFrom="paragraph">
              <wp:posOffset>6555105</wp:posOffset>
            </wp:positionV>
            <wp:extent cx="3204000" cy="3204000"/>
            <wp:effectExtent l="19050" t="19050" r="15875" b="158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6C1742EC" w14:textId="4BD20CC1" w:rsidR="00D5028E" w:rsidRDefault="008D4A41" w:rsidP="00B52324">
      <w:pPr>
        <w:spacing w:line="240" w:lineRule="auto"/>
        <w:rPr>
          <w:b/>
          <w:sz w:val="24"/>
          <w:lang w:val="en-US"/>
        </w:rPr>
      </w:pPr>
      <w:r>
        <w:rPr>
          <w:b/>
          <w:noProof/>
          <w:sz w:val="24"/>
          <w:lang w:val="en-US"/>
        </w:rPr>
        <w:lastRenderedPageBreak/>
        <w:drawing>
          <wp:anchor distT="0" distB="0" distL="114300" distR="114300" simplePos="0" relativeHeight="251680768" behindDoc="0" locked="0" layoutInCell="1" allowOverlap="1" wp14:anchorId="625E7379" wp14:editId="44114B4D">
            <wp:simplePos x="0" y="0"/>
            <wp:positionH relativeFrom="margin">
              <wp:align>right</wp:align>
            </wp:positionH>
            <wp:positionV relativeFrom="paragraph">
              <wp:posOffset>6570980</wp:posOffset>
            </wp:positionV>
            <wp:extent cx="3204000" cy="3204000"/>
            <wp:effectExtent l="19050" t="19050" r="15875" b="158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9744" behindDoc="0" locked="0" layoutInCell="1" allowOverlap="1" wp14:anchorId="0EDB77A6" wp14:editId="6682ABA7">
            <wp:simplePos x="0" y="0"/>
            <wp:positionH relativeFrom="margin">
              <wp:align>left</wp:align>
            </wp:positionH>
            <wp:positionV relativeFrom="paragraph">
              <wp:posOffset>6570980</wp:posOffset>
            </wp:positionV>
            <wp:extent cx="3204000" cy="3204000"/>
            <wp:effectExtent l="19050" t="19050" r="15875" b="158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8720" behindDoc="0" locked="0" layoutInCell="1" allowOverlap="1" wp14:anchorId="5701657E" wp14:editId="3E0007F9">
            <wp:simplePos x="0" y="0"/>
            <wp:positionH relativeFrom="margin">
              <wp:align>right</wp:align>
            </wp:positionH>
            <wp:positionV relativeFrom="paragraph">
              <wp:posOffset>3289935</wp:posOffset>
            </wp:positionV>
            <wp:extent cx="3204000" cy="3204000"/>
            <wp:effectExtent l="19050" t="19050" r="15875" b="158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7696" behindDoc="0" locked="0" layoutInCell="1" allowOverlap="1" wp14:anchorId="46D24AC9" wp14:editId="223EC149">
            <wp:simplePos x="0" y="0"/>
            <wp:positionH relativeFrom="margin">
              <wp:align>left</wp:align>
            </wp:positionH>
            <wp:positionV relativeFrom="paragraph">
              <wp:posOffset>3289935</wp:posOffset>
            </wp:positionV>
            <wp:extent cx="3204000" cy="3204000"/>
            <wp:effectExtent l="19050" t="19050" r="15875" b="158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75648" behindDoc="0" locked="0" layoutInCell="1" allowOverlap="1" wp14:anchorId="48B8B967" wp14:editId="5C89E196">
            <wp:simplePos x="0" y="0"/>
            <wp:positionH relativeFrom="margin">
              <wp:align>left</wp:align>
            </wp:positionH>
            <wp:positionV relativeFrom="paragraph">
              <wp:posOffset>0</wp:posOffset>
            </wp:positionV>
            <wp:extent cx="3204000" cy="3204000"/>
            <wp:effectExtent l="19050" t="19050" r="15875" b="1587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76672" behindDoc="0" locked="0" layoutInCell="1" allowOverlap="1" wp14:anchorId="5E1E3927" wp14:editId="30A0300E">
            <wp:simplePos x="0" y="0"/>
            <wp:positionH relativeFrom="margin">
              <wp:align>right</wp:align>
            </wp:positionH>
            <wp:positionV relativeFrom="paragraph">
              <wp:posOffset>0</wp:posOffset>
            </wp:positionV>
            <wp:extent cx="3204000" cy="3204000"/>
            <wp:effectExtent l="19050" t="19050" r="15875" b="158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251E501D" w14:textId="7FACEA5E" w:rsidR="00D5028E" w:rsidRPr="00E339E0" w:rsidRDefault="00C569FF" w:rsidP="00D5028E">
      <w:pPr>
        <w:spacing w:line="240" w:lineRule="auto"/>
        <w:rPr>
          <w:b/>
          <w:sz w:val="24"/>
          <w:lang w:val="en-US"/>
        </w:rPr>
      </w:pPr>
      <w:r>
        <w:rPr>
          <w:b/>
          <w:noProof/>
          <w:sz w:val="24"/>
          <w:lang w:val="en-US"/>
        </w:rPr>
        <w:lastRenderedPageBreak/>
        <w:drawing>
          <wp:anchor distT="0" distB="0" distL="114300" distR="114300" simplePos="0" relativeHeight="251685888" behindDoc="0" locked="0" layoutInCell="1" allowOverlap="1" wp14:anchorId="07FFC597" wp14:editId="0C604688">
            <wp:simplePos x="0" y="0"/>
            <wp:positionH relativeFrom="margin">
              <wp:align>right</wp:align>
            </wp:positionH>
            <wp:positionV relativeFrom="paragraph">
              <wp:posOffset>3291840</wp:posOffset>
            </wp:positionV>
            <wp:extent cx="3203575" cy="3203575"/>
            <wp:effectExtent l="19050" t="19050" r="15875" b="158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6912" behindDoc="0" locked="0" layoutInCell="1" allowOverlap="1" wp14:anchorId="16F440A7" wp14:editId="647E80C8">
            <wp:simplePos x="0" y="0"/>
            <wp:positionH relativeFrom="margin">
              <wp:align>left</wp:align>
            </wp:positionH>
            <wp:positionV relativeFrom="paragraph">
              <wp:posOffset>6568440</wp:posOffset>
            </wp:positionV>
            <wp:extent cx="3204000" cy="3204000"/>
            <wp:effectExtent l="19050" t="19050" r="15875" b="158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7936" behindDoc="0" locked="0" layoutInCell="1" allowOverlap="1" wp14:anchorId="2DEA06C4" wp14:editId="641F6D65">
            <wp:simplePos x="0" y="0"/>
            <wp:positionH relativeFrom="margin">
              <wp:align>right</wp:align>
            </wp:positionH>
            <wp:positionV relativeFrom="paragraph">
              <wp:posOffset>6568440</wp:posOffset>
            </wp:positionV>
            <wp:extent cx="3204000" cy="3204000"/>
            <wp:effectExtent l="19050" t="19050" r="15875" b="158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4864" behindDoc="0" locked="0" layoutInCell="1" allowOverlap="1" wp14:anchorId="4C9E4011" wp14:editId="24B49562">
            <wp:simplePos x="0" y="0"/>
            <wp:positionH relativeFrom="margin">
              <wp:align>left</wp:align>
            </wp:positionH>
            <wp:positionV relativeFrom="paragraph">
              <wp:posOffset>3291840</wp:posOffset>
            </wp:positionV>
            <wp:extent cx="3204000" cy="3204000"/>
            <wp:effectExtent l="19050" t="19050" r="15875" b="158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3840" behindDoc="0" locked="0" layoutInCell="1" allowOverlap="1" wp14:anchorId="78B69D30" wp14:editId="3ED39456">
            <wp:simplePos x="0" y="0"/>
            <wp:positionH relativeFrom="margin">
              <wp:align>right</wp:align>
            </wp:positionH>
            <wp:positionV relativeFrom="paragraph">
              <wp:posOffset>0</wp:posOffset>
            </wp:positionV>
            <wp:extent cx="3204000" cy="3204000"/>
            <wp:effectExtent l="19050" t="19050" r="15875" b="158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noProof/>
          <w:sz w:val="24"/>
          <w:lang w:val="en-US"/>
        </w:rPr>
        <w:drawing>
          <wp:anchor distT="0" distB="0" distL="114300" distR="114300" simplePos="0" relativeHeight="251682816" behindDoc="0" locked="0" layoutInCell="1" allowOverlap="1" wp14:anchorId="2BD5054B" wp14:editId="55EE88DF">
            <wp:simplePos x="0" y="0"/>
            <wp:positionH relativeFrom="margin">
              <wp:align>left</wp:align>
            </wp:positionH>
            <wp:positionV relativeFrom="paragraph">
              <wp:posOffset>0</wp:posOffset>
            </wp:positionV>
            <wp:extent cx="3204000" cy="3204000"/>
            <wp:effectExtent l="19050" t="19050" r="15875" b="158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54403270" w14:textId="641E9E64" w:rsidR="00D5028E" w:rsidRDefault="00D5028E" w:rsidP="00B52324">
      <w:pPr>
        <w:spacing w:line="240" w:lineRule="auto"/>
        <w:rPr>
          <w:b/>
          <w:sz w:val="24"/>
          <w:lang w:val="en-US"/>
        </w:rPr>
      </w:pPr>
      <w:r>
        <w:rPr>
          <w:b/>
          <w:noProof/>
          <w:sz w:val="24"/>
          <w:lang w:val="en-US"/>
        </w:rPr>
        <w:lastRenderedPageBreak/>
        <w:drawing>
          <wp:anchor distT="0" distB="0" distL="114300" distR="114300" simplePos="0" relativeHeight="251689984" behindDoc="0" locked="0" layoutInCell="1" allowOverlap="1" wp14:anchorId="1BB6825C" wp14:editId="3B05C6DA">
            <wp:simplePos x="0" y="0"/>
            <wp:positionH relativeFrom="margin">
              <wp:align>right</wp:align>
            </wp:positionH>
            <wp:positionV relativeFrom="paragraph">
              <wp:posOffset>0</wp:posOffset>
            </wp:positionV>
            <wp:extent cx="3204000" cy="3204000"/>
            <wp:effectExtent l="19050" t="19050" r="15875" b="158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2032" behindDoc="0" locked="0" layoutInCell="1" allowOverlap="1" wp14:anchorId="67FA9221" wp14:editId="67AA6BFD">
            <wp:simplePos x="0" y="0"/>
            <wp:positionH relativeFrom="margin">
              <wp:align>right</wp:align>
            </wp:positionH>
            <wp:positionV relativeFrom="paragraph">
              <wp:posOffset>3289935</wp:posOffset>
            </wp:positionV>
            <wp:extent cx="3204000" cy="3204000"/>
            <wp:effectExtent l="19050" t="19050" r="15875" b="158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1008" behindDoc="0" locked="0" layoutInCell="1" allowOverlap="1" wp14:anchorId="4338EB4B" wp14:editId="0FFDBE1A">
            <wp:simplePos x="0" y="0"/>
            <wp:positionH relativeFrom="margin">
              <wp:align>left</wp:align>
            </wp:positionH>
            <wp:positionV relativeFrom="paragraph">
              <wp:posOffset>3289935</wp:posOffset>
            </wp:positionV>
            <wp:extent cx="3204000" cy="3204000"/>
            <wp:effectExtent l="19050" t="19050" r="15875" b="1587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3056" behindDoc="0" locked="0" layoutInCell="1" allowOverlap="1" wp14:anchorId="1E15A59B" wp14:editId="1472A239">
            <wp:simplePos x="0" y="0"/>
            <wp:positionH relativeFrom="margin">
              <wp:align>left</wp:align>
            </wp:positionH>
            <wp:positionV relativeFrom="paragraph">
              <wp:posOffset>6566535</wp:posOffset>
            </wp:positionV>
            <wp:extent cx="3204000" cy="3204000"/>
            <wp:effectExtent l="19050" t="19050" r="15875" b="158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4080" behindDoc="0" locked="0" layoutInCell="1" allowOverlap="1" wp14:anchorId="336B71AC" wp14:editId="0CC60FB8">
            <wp:simplePos x="0" y="0"/>
            <wp:positionH relativeFrom="margin">
              <wp:align>right</wp:align>
            </wp:positionH>
            <wp:positionV relativeFrom="paragraph">
              <wp:posOffset>6566535</wp:posOffset>
            </wp:positionV>
            <wp:extent cx="3204000" cy="3204000"/>
            <wp:effectExtent l="19050" t="19050" r="15875" b="1587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88960" behindDoc="0" locked="0" layoutInCell="1" allowOverlap="1" wp14:anchorId="5068347C" wp14:editId="2555C35D">
            <wp:simplePos x="0" y="0"/>
            <wp:positionH relativeFrom="margin">
              <wp:align>left</wp:align>
            </wp:positionH>
            <wp:positionV relativeFrom="paragraph">
              <wp:posOffset>0</wp:posOffset>
            </wp:positionV>
            <wp:extent cx="3204000" cy="3204000"/>
            <wp:effectExtent l="19050" t="19050" r="15875" b="158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1D25E8F8" w14:textId="290030DF" w:rsidR="00D5028E" w:rsidRDefault="00D5028E">
      <w:pPr>
        <w:rPr>
          <w:b/>
          <w:sz w:val="24"/>
          <w:lang w:val="en-US"/>
        </w:rPr>
      </w:pPr>
      <w:r>
        <w:rPr>
          <w:b/>
          <w:noProof/>
          <w:sz w:val="24"/>
          <w:lang w:val="en-US"/>
        </w:rPr>
        <w:lastRenderedPageBreak/>
        <w:drawing>
          <wp:anchor distT="0" distB="0" distL="114300" distR="114300" simplePos="0" relativeHeight="251701248" behindDoc="0" locked="0" layoutInCell="1" allowOverlap="1" wp14:anchorId="1BAFE222" wp14:editId="66347F21">
            <wp:simplePos x="0" y="0"/>
            <wp:positionH relativeFrom="margin">
              <wp:align>left</wp:align>
            </wp:positionH>
            <wp:positionV relativeFrom="paragraph">
              <wp:posOffset>6570980</wp:posOffset>
            </wp:positionV>
            <wp:extent cx="3203575" cy="3203575"/>
            <wp:effectExtent l="19050" t="19050" r="15875" b="1587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2272" behindDoc="0" locked="0" layoutInCell="1" allowOverlap="1" wp14:anchorId="54EA7D87" wp14:editId="06FE059C">
            <wp:simplePos x="0" y="0"/>
            <wp:positionH relativeFrom="margin">
              <wp:align>right</wp:align>
            </wp:positionH>
            <wp:positionV relativeFrom="paragraph">
              <wp:posOffset>6570980</wp:posOffset>
            </wp:positionV>
            <wp:extent cx="3203575" cy="3203575"/>
            <wp:effectExtent l="19050" t="19050" r="15875" b="1587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8176" behindDoc="0" locked="0" layoutInCell="1" allowOverlap="1" wp14:anchorId="6E0434AC" wp14:editId="5A29E55F">
            <wp:simplePos x="0" y="0"/>
            <wp:positionH relativeFrom="margin">
              <wp:align>right</wp:align>
            </wp:positionH>
            <wp:positionV relativeFrom="paragraph">
              <wp:posOffset>3291840</wp:posOffset>
            </wp:positionV>
            <wp:extent cx="3203575" cy="3203575"/>
            <wp:effectExtent l="19050" t="19050" r="15875" b="158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7152" behindDoc="0" locked="0" layoutInCell="1" allowOverlap="1" wp14:anchorId="6593645F" wp14:editId="14515417">
            <wp:simplePos x="0" y="0"/>
            <wp:positionH relativeFrom="margin">
              <wp:align>left</wp:align>
            </wp:positionH>
            <wp:positionV relativeFrom="paragraph">
              <wp:posOffset>3294380</wp:posOffset>
            </wp:positionV>
            <wp:extent cx="3204000" cy="3204000"/>
            <wp:effectExtent l="19050" t="19050" r="15875" b="158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6128" behindDoc="0" locked="0" layoutInCell="1" allowOverlap="1" wp14:anchorId="341625E2" wp14:editId="0F13C363">
            <wp:simplePos x="0" y="0"/>
            <wp:positionH relativeFrom="margin">
              <wp:align>right</wp:align>
            </wp:positionH>
            <wp:positionV relativeFrom="paragraph">
              <wp:posOffset>2540</wp:posOffset>
            </wp:positionV>
            <wp:extent cx="3204000" cy="3204000"/>
            <wp:effectExtent l="19050" t="19050" r="15875" b="1587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695104" behindDoc="0" locked="0" layoutInCell="1" allowOverlap="1" wp14:anchorId="4F48BF88" wp14:editId="043B55F4">
            <wp:simplePos x="0" y="0"/>
            <wp:positionH relativeFrom="margin">
              <wp:align>left</wp:align>
            </wp:positionH>
            <wp:positionV relativeFrom="paragraph">
              <wp:posOffset>0</wp:posOffset>
            </wp:positionV>
            <wp:extent cx="3204000" cy="3204000"/>
            <wp:effectExtent l="19050" t="19050" r="15875" b="1587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sz w:val="24"/>
          <w:lang w:val="en-US"/>
        </w:rPr>
        <w:br w:type="page"/>
      </w:r>
    </w:p>
    <w:p w14:paraId="35641350" w14:textId="07303EEB" w:rsidR="00D5028E" w:rsidRDefault="00C569FF" w:rsidP="00B52324">
      <w:pPr>
        <w:spacing w:line="240" w:lineRule="auto"/>
        <w:rPr>
          <w:b/>
          <w:sz w:val="24"/>
          <w:lang w:val="en-US"/>
        </w:rPr>
      </w:pPr>
      <w:r>
        <w:rPr>
          <w:b/>
          <w:noProof/>
          <w:sz w:val="24"/>
          <w:lang w:val="en-US"/>
        </w:rPr>
        <w:lastRenderedPageBreak/>
        <w:drawing>
          <wp:anchor distT="0" distB="0" distL="114300" distR="114300" simplePos="0" relativeHeight="251708416" behindDoc="0" locked="0" layoutInCell="1" allowOverlap="1" wp14:anchorId="6BFD3665" wp14:editId="735D32D3">
            <wp:simplePos x="0" y="0"/>
            <wp:positionH relativeFrom="margin">
              <wp:align>right</wp:align>
            </wp:positionH>
            <wp:positionV relativeFrom="paragraph">
              <wp:posOffset>6570980</wp:posOffset>
            </wp:positionV>
            <wp:extent cx="3204000" cy="3204000"/>
            <wp:effectExtent l="19050" t="19050" r="15875" b="1587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7392" behindDoc="0" locked="0" layoutInCell="1" allowOverlap="1" wp14:anchorId="58D6079B" wp14:editId="5973C9E7">
            <wp:simplePos x="0" y="0"/>
            <wp:positionH relativeFrom="margin">
              <wp:align>left</wp:align>
            </wp:positionH>
            <wp:positionV relativeFrom="paragraph">
              <wp:posOffset>6570980</wp:posOffset>
            </wp:positionV>
            <wp:extent cx="3204000" cy="3204000"/>
            <wp:effectExtent l="19050" t="19050" r="15875" b="1587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6368" behindDoc="0" locked="0" layoutInCell="1" allowOverlap="1" wp14:anchorId="6590B5FE" wp14:editId="4A15897F">
            <wp:simplePos x="0" y="0"/>
            <wp:positionH relativeFrom="margin">
              <wp:align>right</wp:align>
            </wp:positionH>
            <wp:positionV relativeFrom="paragraph">
              <wp:posOffset>3294380</wp:posOffset>
            </wp:positionV>
            <wp:extent cx="3204000" cy="3204000"/>
            <wp:effectExtent l="19050" t="19050" r="15875" b="158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5344" behindDoc="0" locked="0" layoutInCell="1" allowOverlap="1" wp14:anchorId="59F6D5C1" wp14:editId="37489A2A">
            <wp:simplePos x="0" y="0"/>
            <wp:positionH relativeFrom="margin">
              <wp:align>left</wp:align>
            </wp:positionH>
            <wp:positionV relativeFrom="paragraph">
              <wp:posOffset>3289935</wp:posOffset>
            </wp:positionV>
            <wp:extent cx="3204000" cy="3204000"/>
            <wp:effectExtent l="19050" t="19050" r="15875" b="158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3296" behindDoc="0" locked="0" layoutInCell="1" allowOverlap="1" wp14:anchorId="2F273329" wp14:editId="774F0C9B">
            <wp:simplePos x="0" y="0"/>
            <wp:positionH relativeFrom="margin">
              <wp:align>right</wp:align>
            </wp:positionH>
            <wp:positionV relativeFrom="paragraph">
              <wp:posOffset>2540</wp:posOffset>
            </wp:positionV>
            <wp:extent cx="3204000" cy="3204000"/>
            <wp:effectExtent l="19050" t="19050" r="15875" b="158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4320" behindDoc="0" locked="0" layoutInCell="1" allowOverlap="1" wp14:anchorId="382F244B" wp14:editId="2EA37DDC">
            <wp:simplePos x="0" y="0"/>
            <wp:positionH relativeFrom="margin">
              <wp:align>left</wp:align>
            </wp:positionH>
            <wp:positionV relativeFrom="paragraph">
              <wp:posOffset>0</wp:posOffset>
            </wp:positionV>
            <wp:extent cx="3204000" cy="3204000"/>
            <wp:effectExtent l="19050" t="19050" r="15875" b="1587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055730E0" w14:textId="417DB945" w:rsidR="00D5028E" w:rsidRDefault="00C569FF">
      <w:pPr>
        <w:rPr>
          <w:b/>
          <w:sz w:val="24"/>
          <w:lang w:val="en-US"/>
        </w:rPr>
      </w:pPr>
      <w:r>
        <w:rPr>
          <w:b/>
          <w:noProof/>
          <w:sz w:val="24"/>
          <w:lang w:val="en-US"/>
        </w:rPr>
        <w:lastRenderedPageBreak/>
        <w:drawing>
          <wp:anchor distT="0" distB="0" distL="114300" distR="114300" simplePos="0" relativeHeight="251709440" behindDoc="0" locked="0" layoutInCell="1" allowOverlap="1" wp14:anchorId="0006D5CD" wp14:editId="51203BF6">
            <wp:simplePos x="0" y="0"/>
            <wp:positionH relativeFrom="margin">
              <wp:align>left</wp:align>
            </wp:positionH>
            <wp:positionV relativeFrom="paragraph">
              <wp:posOffset>0</wp:posOffset>
            </wp:positionV>
            <wp:extent cx="3203575" cy="3203575"/>
            <wp:effectExtent l="19050" t="19050" r="15875" b="158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anchor>
        </w:drawing>
      </w:r>
      <w:r>
        <w:rPr>
          <w:b/>
          <w:noProof/>
          <w:sz w:val="24"/>
          <w:lang w:val="en-US"/>
        </w:rPr>
        <w:drawing>
          <wp:anchor distT="0" distB="0" distL="114300" distR="114300" simplePos="0" relativeHeight="251711488" behindDoc="0" locked="0" layoutInCell="1" allowOverlap="1" wp14:anchorId="4C96ED61" wp14:editId="5CA91A71">
            <wp:simplePos x="0" y="0"/>
            <wp:positionH relativeFrom="margin">
              <wp:align>left</wp:align>
            </wp:positionH>
            <wp:positionV relativeFrom="paragraph">
              <wp:posOffset>6566535</wp:posOffset>
            </wp:positionV>
            <wp:extent cx="3204000" cy="3204000"/>
            <wp:effectExtent l="19050" t="19050" r="15875" b="158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2512" behindDoc="0" locked="0" layoutInCell="1" allowOverlap="1" wp14:anchorId="7582508F" wp14:editId="5E68453A">
            <wp:simplePos x="0" y="0"/>
            <wp:positionH relativeFrom="margin">
              <wp:align>right</wp:align>
            </wp:positionH>
            <wp:positionV relativeFrom="paragraph">
              <wp:posOffset>6570980</wp:posOffset>
            </wp:positionV>
            <wp:extent cx="3204000" cy="3204000"/>
            <wp:effectExtent l="19050" t="19050" r="15875" b="1587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0464" behindDoc="0" locked="0" layoutInCell="1" allowOverlap="1" wp14:anchorId="66723CCD" wp14:editId="6134BCA7">
            <wp:simplePos x="0" y="0"/>
            <wp:positionH relativeFrom="margin">
              <wp:align>right</wp:align>
            </wp:positionH>
            <wp:positionV relativeFrom="paragraph">
              <wp:posOffset>3289935</wp:posOffset>
            </wp:positionV>
            <wp:extent cx="3204000" cy="3204000"/>
            <wp:effectExtent l="19050" t="19050" r="15875" b="158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0224" behindDoc="0" locked="0" layoutInCell="1" allowOverlap="1" wp14:anchorId="11AF7253" wp14:editId="3F3632CD">
            <wp:simplePos x="0" y="0"/>
            <wp:positionH relativeFrom="margin">
              <wp:align>left</wp:align>
            </wp:positionH>
            <wp:positionV relativeFrom="paragraph">
              <wp:posOffset>3294380</wp:posOffset>
            </wp:positionV>
            <wp:extent cx="3203575" cy="3203575"/>
            <wp:effectExtent l="19050" t="19050" r="15875" b="1587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9200" behindDoc="0" locked="0" layoutInCell="1" allowOverlap="1" wp14:anchorId="3C18377C" wp14:editId="1D47BE0A">
            <wp:simplePos x="0" y="0"/>
            <wp:positionH relativeFrom="margin">
              <wp:align>right</wp:align>
            </wp:positionH>
            <wp:positionV relativeFrom="paragraph">
              <wp:posOffset>2540</wp:posOffset>
            </wp:positionV>
            <wp:extent cx="3203575" cy="3203575"/>
            <wp:effectExtent l="19050" t="19050" r="15875" b="1587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03575" cy="3203575"/>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sidR="00D5028E">
        <w:rPr>
          <w:b/>
          <w:sz w:val="24"/>
          <w:lang w:val="en-US"/>
        </w:rPr>
        <w:br w:type="page"/>
      </w:r>
    </w:p>
    <w:p w14:paraId="5F0CCAAD" w14:textId="4888CDFB" w:rsidR="00D5028E" w:rsidRDefault="00C569FF" w:rsidP="00B52324">
      <w:pPr>
        <w:spacing w:line="240" w:lineRule="auto"/>
        <w:rPr>
          <w:b/>
          <w:sz w:val="24"/>
          <w:lang w:val="en-US"/>
        </w:rPr>
      </w:pPr>
      <w:r>
        <w:rPr>
          <w:b/>
          <w:noProof/>
          <w:sz w:val="24"/>
          <w:lang w:val="en-US"/>
        </w:rPr>
        <w:lastRenderedPageBreak/>
        <w:drawing>
          <wp:anchor distT="0" distB="0" distL="114300" distR="114300" simplePos="0" relativeHeight="251715584" behindDoc="0" locked="0" layoutInCell="1" allowOverlap="1" wp14:anchorId="2BAF3BE9" wp14:editId="645237C2">
            <wp:simplePos x="0" y="0"/>
            <wp:positionH relativeFrom="margin">
              <wp:align>left</wp:align>
            </wp:positionH>
            <wp:positionV relativeFrom="paragraph">
              <wp:posOffset>3291840</wp:posOffset>
            </wp:positionV>
            <wp:extent cx="3204000" cy="3204000"/>
            <wp:effectExtent l="19050" t="19050" r="15875" b="158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3536" behindDoc="0" locked="0" layoutInCell="1" allowOverlap="1" wp14:anchorId="27D66C0C" wp14:editId="4131FB2C">
            <wp:simplePos x="0" y="0"/>
            <wp:positionH relativeFrom="margin">
              <wp:align>right</wp:align>
            </wp:positionH>
            <wp:positionV relativeFrom="paragraph">
              <wp:posOffset>0</wp:posOffset>
            </wp:positionV>
            <wp:extent cx="3204000" cy="3204000"/>
            <wp:effectExtent l="19050" t="19050" r="15875" b="1587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14560" behindDoc="0" locked="0" layoutInCell="1" allowOverlap="1" wp14:anchorId="4D7F544C" wp14:editId="357D9DD4">
            <wp:simplePos x="0" y="0"/>
            <wp:positionH relativeFrom="margin">
              <wp:align>left</wp:align>
            </wp:positionH>
            <wp:positionV relativeFrom="paragraph">
              <wp:posOffset>0</wp:posOffset>
            </wp:positionV>
            <wp:extent cx="3204000" cy="3204000"/>
            <wp:effectExtent l="19050" t="19050" r="15875" b="1587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04000" cy="3204000"/>
                    </a:xfrm>
                    <a:prstGeom prst="rect">
                      <a:avLst/>
                    </a:prstGeom>
                    <a:noFill/>
                    <a:ln w="19050">
                      <a:solidFill>
                        <a:schemeClr val="accent1"/>
                      </a:solidFill>
                    </a:ln>
                  </pic:spPr>
                </pic:pic>
              </a:graphicData>
            </a:graphic>
            <wp14:sizeRelH relativeFrom="margin">
              <wp14:pctWidth>0</wp14:pctWidth>
            </wp14:sizeRelH>
            <wp14:sizeRelV relativeFrom="margin">
              <wp14:pctHeight>0</wp14:pctHeight>
            </wp14:sizeRelV>
          </wp:anchor>
        </w:drawing>
      </w:r>
    </w:p>
    <w:p w14:paraId="3E7FEAD3" w14:textId="4AEA7A54" w:rsidR="00D5028E" w:rsidRDefault="00D5028E" w:rsidP="00B762CD">
      <w:pPr>
        <w:rPr>
          <w:b/>
          <w:sz w:val="24"/>
          <w:lang w:val="en-US"/>
        </w:rPr>
      </w:pPr>
    </w:p>
    <w:sectPr w:rsidR="00D5028E" w:rsidSect="0049269A">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icrosoft Office User" w:date="2022-02-07T16:24:00Z" w:initials="MOU">
    <w:p w14:paraId="7F258991" w14:textId="77777777" w:rsidR="00DB6AB0" w:rsidRDefault="00DB6AB0">
      <w:pPr>
        <w:pStyle w:val="CommentText"/>
      </w:pPr>
      <w:r>
        <w:rPr>
          <w:rStyle w:val="CommentReference"/>
        </w:rPr>
        <w:annotationRef/>
      </w:r>
      <w:proofErr w:type="spellStart"/>
      <w:r>
        <w:t>Aaaahh</w:t>
      </w:r>
      <w:proofErr w:type="spellEnd"/>
      <w:r>
        <w:t xml:space="preserve">.. I didn’t realise the positions metric was the group future velocity (t -&gt; t+1) based on the individual’s past position (t-1). I always thought it was the group’s future velocity (t -&gt; t+1) </w:t>
      </w:r>
      <w:proofErr w:type="spellStart"/>
      <w:r>
        <w:t>basedon</w:t>
      </w:r>
      <w:proofErr w:type="spellEnd"/>
      <w:r>
        <w:t xml:space="preserve"> the individual’s current position (t)</w:t>
      </w:r>
    </w:p>
    <w:p w14:paraId="5DEF048A" w14:textId="77777777" w:rsidR="00DB6AB0" w:rsidRDefault="00DB6AB0">
      <w:pPr>
        <w:pStyle w:val="CommentText"/>
      </w:pPr>
    </w:p>
    <w:p w14:paraId="26668978" w14:textId="2238A3CD" w:rsidR="00DB6AB0" w:rsidRDefault="00DB6AB0">
      <w:pPr>
        <w:pStyle w:val="CommentText"/>
      </w:pPr>
      <w:r>
        <w:t>Was I wrong in understanding this until now? Or am I wrong in my understanding of the text here?</w:t>
      </w:r>
    </w:p>
  </w:comment>
  <w:comment w:id="2" w:author="Microsoft Office User" w:date="2022-02-07T16:30:00Z" w:initials="MOU">
    <w:p w14:paraId="58D9A933" w14:textId="4229C261" w:rsidR="005712FE" w:rsidRDefault="005712FE">
      <w:pPr>
        <w:pStyle w:val="CommentText"/>
      </w:pPr>
      <w:r>
        <w:rPr>
          <w:rStyle w:val="CommentReference"/>
        </w:rPr>
        <w:annotationRef/>
      </w:r>
      <w:r>
        <w:t>See equation formatting comment in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668978" w15:done="0"/>
  <w15:commentEx w15:paraId="58D9A9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C0B28" w16cex:dateUtc="2022-01-14T13:46:00Z"/>
  <w16cex:commentExtensible w16cex:durableId="2593AA27" w16cex:dateUtc="2022-01-20T08:30:00Z"/>
  <w16cex:commentExtensible w16cex:durableId="25926228" w16cex:dateUtc="2022-01-19T09:10:00Z"/>
  <w16cex:commentExtensible w16cex:durableId="2592C845" w16cex:dateUtc="2022-01-19T16:26:00Z"/>
  <w16cex:commentExtensible w16cex:durableId="2593A931" w16cex:dateUtc="2022-01-20T08:26:00Z"/>
  <w16cex:commentExtensible w16cex:durableId="2593A9CF" w16cex:dateUtc="2022-01-20T0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668978" w16cid:durableId="25ABC64A"/>
  <w16cid:commentId w16cid:paraId="58D9A933" w16cid:durableId="25ABC7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FFD89E" w14:textId="77777777" w:rsidR="007676DA" w:rsidRDefault="007676DA" w:rsidP="000C24F7">
      <w:pPr>
        <w:spacing w:after="0" w:line="240" w:lineRule="auto"/>
      </w:pPr>
      <w:r>
        <w:separator/>
      </w:r>
    </w:p>
  </w:endnote>
  <w:endnote w:type="continuationSeparator" w:id="0">
    <w:p w14:paraId="4C023EC8" w14:textId="77777777" w:rsidR="007676DA" w:rsidRDefault="007676DA" w:rsidP="000C2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w:altName w:val="Arial"/>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7DC2D9" w14:textId="77777777" w:rsidR="007676DA" w:rsidRDefault="007676DA" w:rsidP="000C24F7">
      <w:pPr>
        <w:spacing w:after="0" w:line="240" w:lineRule="auto"/>
      </w:pPr>
      <w:r>
        <w:separator/>
      </w:r>
    </w:p>
  </w:footnote>
  <w:footnote w:type="continuationSeparator" w:id="0">
    <w:p w14:paraId="5A6A3AB0" w14:textId="77777777" w:rsidR="007676DA" w:rsidRDefault="007676DA" w:rsidP="000C2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97518E"/>
    <w:multiLevelType w:val="hybridMultilevel"/>
    <w:tmpl w:val="EF3A4844"/>
    <w:lvl w:ilvl="0" w:tplc="315CF84A">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6BA0360A"/>
    <w:multiLevelType w:val="hybridMultilevel"/>
    <w:tmpl w:val="651E90B8"/>
    <w:lvl w:ilvl="0" w:tplc="1D70C7D2">
      <w:start w:val="1"/>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61F"/>
    <w:rsid w:val="000028A0"/>
    <w:rsid w:val="00031148"/>
    <w:rsid w:val="00031B1C"/>
    <w:rsid w:val="000447A8"/>
    <w:rsid w:val="00055618"/>
    <w:rsid w:val="000B4F06"/>
    <w:rsid w:val="000C24F7"/>
    <w:rsid w:val="000C2B75"/>
    <w:rsid w:val="00110C62"/>
    <w:rsid w:val="00131423"/>
    <w:rsid w:val="00137570"/>
    <w:rsid w:val="001549AF"/>
    <w:rsid w:val="00165B5B"/>
    <w:rsid w:val="00191B93"/>
    <w:rsid w:val="00191FED"/>
    <w:rsid w:val="001F7EDD"/>
    <w:rsid w:val="00206973"/>
    <w:rsid w:val="002473B6"/>
    <w:rsid w:val="00265E17"/>
    <w:rsid w:val="0028016A"/>
    <w:rsid w:val="002C0763"/>
    <w:rsid w:val="002E7964"/>
    <w:rsid w:val="002F1443"/>
    <w:rsid w:val="002F35CB"/>
    <w:rsid w:val="00323B2C"/>
    <w:rsid w:val="003304CB"/>
    <w:rsid w:val="00340956"/>
    <w:rsid w:val="003575D4"/>
    <w:rsid w:val="00365B6E"/>
    <w:rsid w:val="00390D10"/>
    <w:rsid w:val="003C1BC0"/>
    <w:rsid w:val="003E1E60"/>
    <w:rsid w:val="003E2F0E"/>
    <w:rsid w:val="003F4E92"/>
    <w:rsid w:val="0040381A"/>
    <w:rsid w:val="00405AD0"/>
    <w:rsid w:val="0049269A"/>
    <w:rsid w:val="004A5DF7"/>
    <w:rsid w:val="004B3CF2"/>
    <w:rsid w:val="004D744F"/>
    <w:rsid w:val="004E2091"/>
    <w:rsid w:val="00505F08"/>
    <w:rsid w:val="00557253"/>
    <w:rsid w:val="00565BFC"/>
    <w:rsid w:val="00567379"/>
    <w:rsid w:val="005712FE"/>
    <w:rsid w:val="00586574"/>
    <w:rsid w:val="005D6BC2"/>
    <w:rsid w:val="005E7B81"/>
    <w:rsid w:val="00632776"/>
    <w:rsid w:val="00673F21"/>
    <w:rsid w:val="006823A1"/>
    <w:rsid w:val="00682511"/>
    <w:rsid w:val="00684EF4"/>
    <w:rsid w:val="0069061F"/>
    <w:rsid w:val="006918A5"/>
    <w:rsid w:val="006A7D01"/>
    <w:rsid w:val="006D4730"/>
    <w:rsid w:val="006D75CB"/>
    <w:rsid w:val="006F2495"/>
    <w:rsid w:val="006F62D4"/>
    <w:rsid w:val="00712E64"/>
    <w:rsid w:val="007320E1"/>
    <w:rsid w:val="00763ED4"/>
    <w:rsid w:val="007676DA"/>
    <w:rsid w:val="00791487"/>
    <w:rsid w:val="007953AA"/>
    <w:rsid w:val="007A405B"/>
    <w:rsid w:val="007A6ADC"/>
    <w:rsid w:val="007C4264"/>
    <w:rsid w:val="007D0E1B"/>
    <w:rsid w:val="00814401"/>
    <w:rsid w:val="008317FD"/>
    <w:rsid w:val="0083180B"/>
    <w:rsid w:val="00855527"/>
    <w:rsid w:val="00855A15"/>
    <w:rsid w:val="008616EB"/>
    <w:rsid w:val="008D4A41"/>
    <w:rsid w:val="008E0FBC"/>
    <w:rsid w:val="008F4D9A"/>
    <w:rsid w:val="009054BF"/>
    <w:rsid w:val="00927D4D"/>
    <w:rsid w:val="00977174"/>
    <w:rsid w:val="00980F8D"/>
    <w:rsid w:val="009906E3"/>
    <w:rsid w:val="009E5C3F"/>
    <w:rsid w:val="00A54CF7"/>
    <w:rsid w:val="00A81F81"/>
    <w:rsid w:val="00AC374D"/>
    <w:rsid w:val="00AE7959"/>
    <w:rsid w:val="00AF019D"/>
    <w:rsid w:val="00AF7B84"/>
    <w:rsid w:val="00B02548"/>
    <w:rsid w:val="00B205E9"/>
    <w:rsid w:val="00B3516D"/>
    <w:rsid w:val="00B52324"/>
    <w:rsid w:val="00B7627E"/>
    <w:rsid w:val="00B762CD"/>
    <w:rsid w:val="00B91C13"/>
    <w:rsid w:val="00B92932"/>
    <w:rsid w:val="00C22DFA"/>
    <w:rsid w:val="00C4600F"/>
    <w:rsid w:val="00C569FF"/>
    <w:rsid w:val="00C63374"/>
    <w:rsid w:val="00C842EB"/>
    <w:rsid w:val="00CA5848"/>
    <w:rsid w:val="00CD2DD8"/>
    <w:rsid w:val="00D046C3"/>
    <w:rsid w:val="00D14852"/>
    <w:rsid w:val="00D16C75"/>
    <w:rsid w:val="00D5028E"/>
    <w:rsid w:val="00DA2189"/>
    <w:rsid w:val="00DB6AB0"/>
    <w:rsid w:val="00DE7466"/>
    <w:rsid w:val="00E20B1C"/>
    <w:rsid w:val="00E339E0"/>
    <w:rsid w:val="00E3787C"/>
    <w:rsid w:val="00E47E20"/>
    <w:rsid w:val="00E92DFB"/>
    <w:rsid w:val="00EA2533"/>
    <w:rsid w:val="00ED230C"/>
    <w:rsid w:val="00F00B41"/>
    <w:rsid w:val="00F107FA"/>
    <w:rsid w:val="00F869BF"/>
    <w:rsid w:val="00F931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4DF4"/>
  <w15:chartTrackingRefBased/>
  <w15:docId w15:val="{6BFB2E20-53C5-4ED0-9CBA-A5A3B941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6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06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61F"/>
    <w:rPr>
      <w:rFonts w:ascii="Segoe UI" w:hAnsi="Segoe UI" w:cs="Segoe UI"/>
      <w:sz w:val="18"/>
      <w:szCs w:val="18"/>
    </w:rPr>
  </w:style>
  <w:style w:type="paragraph" w:styleId="ListParagraph">
    <w:name w:val="List Paragraph"/>
    <w:basedOn w:val="Normal"/>
    <w:uiPriority w:val="34"/>
    <w:qFormat/>
    <w:rsid w:val="003F4E92"/>
    <w:pPr>
      <w:ind w:left="720"/>
      <w:contextualSpacing/>
    </w:pPr>
    <w:rPr>
      <w:lang w:val="fr-FR"/>
    </w:rPr>
  </w:style>
  <w:style w:type="character" w:styleId="CommentReference">
    <w:name w:val="annotation reference"/>
    <w:basedOn w:val="DefaultParagraphFont"/>
    <w:uiPriority w:val="99"/>
    <w:semiHidden/>
    <w:unhideWhenUsed/>
    <w:rsid w:val="003F4E92"/>
    <w:rPr>
      <w:sz w:val="16"/>
      <w:szCs w:val="16"/>
    </w:rPr>
  </w:style>
  <w:style w:type="paragraph" w:styleId="CommentText">
    <w:name w:val="annotation text"/>
    <w:basedOn w:val="Normal"/>
    <w:link w:val="CommentTextChar"/>
    <w:uiPriority w:val="99"/>
    <w:unhideWhenUsed/>
    <w:rsid w:val="003F4E92"/>
    <w:pPr>
      <w:spacing w:line="240" w:lineRule="auto"/>
    </w:pPr>
    <w:rPr>
      <w:sz w:val="20"/>
      <w:szCs w:val="20"/>
      <w:lang w:val="en-CA" w:bidi="he-IL"/>
    </w:rPr>
  </w:style>
  <w:style w:type="character" w:customStyle="1" w:styleId="CommentTextChar">
    <w:name w:val="Comment Text Char"/>
    <w:basedOn w:val="DefaultParagraphFont"/>
    <w:link w:val="CommentText"/>
    <w:uiPriority w:val="99"/>
    <w:rsid w:val="003F4E92"/>
    <w:rPr>
      <w:sz w:val="20"/>
      <w:szCs w:val="20"/>
      <w:lang w:val="en-CA" w:bidi="he-IL"/>
    </w:rPr>
  </w:style>
  <w:style w:type="paragraph" w:styleId="Header">
    <w:name w:val="header"/>
    <w:basedOn w:val="Normal"/>
    <w:link w:val="HeaderChar"/>
    <w:uiPriority w:val="99"/>
    <w:unhideWhenUsed/>
    <w:rsid w:val="000C2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4F7"/>
  </w:style>
  <w:style w:type="paragraph" w:styleId="Footer">
    <w:name w:val="footer"/>
    <w:basedOn w:val="Normal"/>
    <w:link w:val="FooterChar"/>
    <w:uiPriority w:val="99"/>
    <w:unhideWhenUsed/>
    <w:rsid w:val="000C2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4F7"/>
  </w:style>
  <w:style w:type="paragraph" w:styleId="CommentSubject">
    <w:name w:val="annotation subject"/>
    <w:basedOn w:val="CommentText"/>
    <w:next w:val="CommentText"/>
    <w:link w:val="CommentSubjectChar"/>
    <w:uiPriority w:val="99"/>
    <w:semiHidden/>
    <w:unhideWhenUsed/>
    <w:rsid w:val="00AC374D"/>
    <w:rPr>
      <w:b/>
      <w:bCs/>
      <w:lang w:bidi="ar-SA"/>
    </w:rPr>
  </w:style>
  <w:style w:type="character" w:customStyle="1" w:styleId="CommentSubjectChar">
    <w:name w:val="Comment Subject Char"/>
    <w:basedOn w:val="CommentTextChar"/>
    <w:link w:val="CommentSubject"/>
    <w:uiPriority w:val="99"/>
    <w:semiHidden/>
    <w:rsid w:val="00AC374D"/>
    <w:rPr>
      <w:b/>
      <w:bCs/>
      <w:sz w:val="20"/>
      <w:szCs w:val="20"/>
      <w:lang w:val="en-CA" w:bidi="he-IL"/>
    </w:rPr>
  </w:style>
  <w:style w:type="paragraph" w:styleId="Revision">
    <w:name w:val="Revision"/>
    <w:hidden/>
    <w:uiPriority w:val="99"/>
    <w:semiHidden/>
    <w:rsid w:val="00191B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779239">
      <w:bodyDiv w:val="1"/>
      <w:marLeft w:val="0"/>
      <w:marRight w:val="0"/>
      <w:marTop w:val="0"/>
      <w:marBottom w:val="0"/>
      <w:divBdr>
        <w:top w:val="none" w:sz="0" w:space="0" w:color="auto"/>
        <w:left w:val="none" w:sz="0" w:space="0" w:color="auto"/>
        <w:bottom w:val="none" w:sz="0" w:space="0" w:color="auto"/>
        <w:right w:val="none" w:sz="0" w:space="0" w:color="auto"/>
      </w:divBdr>
    </w:div>
    <w:div w:id="669646921">
      <w:bodyDiv w:val="1"/>
      <w:marLeft w:val="0"/>
      <w:marRight w:val="0"/>
      <w:marTop w:val="0"/>
      <w:marBottom w:val="0"/>
      <w:divBdr>
        <w:top w:val="none" w:sz="0" w:space="0" w:color="auto"/>
        <w:left w:val="none" w:sz="0" w:space="0" w:color="auto"/>
        <w:bottom w:val="none" w:sz="0" w:space="0" w:color="auto"/>
        <w:right w:val="none" w:sz="0" w:space="0" w:color="auto"/>
      </w:divBdr>
    </w:div>
    <w:div w:id="684012797">
      <w:bodyDiv w:val="1"/>
      <w:marLeft w:val="0"/>
      <w:marRight w:val="0"/>
      <w:marTop w:val="0"/>
      <w:marBottom w:val="0"/>
      <w:divBdr>
        <w:top w:val="none" w:sz="0" w:space="0" w:color="auto"/>
        <w:left w:val="none" w:sz="0" w:space="0" w:color="auto"/>
        <w:bottom w:val="none" w:sz="0" w:space="0" w:color="auto"/>
        <w:right w:val="none" w:sz="0" w:space="0" w:color="auto"/>
      </w:divBdr>
    </w:div>
    <w:div w:id="708378915">
      <w:bodyDiv w:val="1"/>
      <w:marLeft w:val="0"/>
      <w:marRight w:val="0"/>
      <w:marTop w:val="0"/>
      <w:marBottom w:val="0"/>
      <w:divBdr>
        <w:top w:val="none" w:sz="0" w:space="0" w:color="auto"/>
        <w:left w:val="none" w:sz="0" w:space="0" w:color="auto"/>
        <w:bottom w:val="none" w:sz="0" w:space="0" w:color="auto"/>
        <w:right w:val="none" w:sz="0" w:space="0" w:color="auto"/>
      </w:divBdr>
    </w:div>
    <w:div w:id="713113958">
      <w:bodyDiv w:val="1"/>
      <w:marLeft w:val="0"/>
      <w:marRight w:val="0"/>
      <w:marTop w:val="0"/>
      <w:marBottom w:val="0"/>
      <w:divBdr>
        <w:top w:val="none" w:sz="0" w:space="0" w:color="auto"/>
        <w:left w:val="none" w:sz="0" w:space="0" w:color="auto"/>
        <w:bottom w:val="none" w:sz="0" w:space="0" w:color="auto"/>
        <w:right w:val="none" w:sz="0" w:space="0" w:color="auto"/>
      </w:divBdr>
    </w:div>
    <w:div w:id="1055816821">
      <w:bodyDiv w:val="1"/>
      <w:marLeft w:val="0"/>
      <w:marRight w:val="0"/>
      <w:marTop w:val="0"/>
      <w:marBottom w:val="0"/>
      <w:divBdr>
        <w:top w:val="none" w:sz="0" w:space="0" w:color="auto"/>
        <w:left w:val="none" w:sz="0" w:space="0" w:color="auto"/>
        <w:bottom w:val="none" w:sz="0" w:space="0" w:color="auto"/>
        <w:right w:val="none" w:sz="0" w:space="0" w:color="auto"/>
      </w:divBdr>
    </w:div>
    <w:div w:id="1146313911">
      <w:bodyDiv w:val="1"/>
      <w:marLeft w:val="0"/>
      <w:marRight w:val="0"/>
      <w:marTop w:val="0"/>
      <w:marBottom w:val="0"/>
      <w:divBdr>
        <w:top w:val="none" w:sz="0" w:space="0" w:color="auto"/>
        <w:left w:val="none" w:sz="0" w:space="0" w:color="auto"/>
        <w:bottom w:val="none" w:sz="0" w:space="0" w:color="auto"/>
        <w:right w:val="none" w:sz="0" w:space="0" w:color="auto"/>
      </w:divBdr>
    </w:div>
    <w:div w:id="1369913669">
      <w:bodyDiv w:val="1"/>
      <w:marLeft w:val="0"/>
      <w:marRight w:val="0"/>
      <w:marTop w:val="0"/>
      <w:marBottom w:val="0"/>
      <w:divBdr>
        <w:top w:val="none" w:sz="0" w:space="0" w:color="auto"/>
        <w:left w:val="none" w:sz="0" w:space="0" w:color="auto"/>
        <w:bottom w:val="none" w:sz="0" w:space="0" w:color="auto"/>
        <w:right w:val="none" w:sz="0" w:space="0" w:color="auto"/>
      </w:divBdr>
    </w:div>
    <w:div w:id="1730763503">
      <w:bodyDiv w:val="1"/>
      <w:marLeft w:val="0"/>
      <w:marRight w:val="0"/>
      <w:marTop w:val="0"/>
      <w:marBottom w:val="0"/>
      <w:divBdr>
        <w:top w:val="none" w:sz="0" w:space="0" w:color="auto"/>
        <w:left w:val="none" w:sz="0" w:space="0" w:color="auto"/>
        <w:bottom w:val="none" w:sz="0" w:space="0" w:color="auto"/>
        <w:right w:val="none" w:sz="0" w:space="0" w:color="auto"/>
      </w:divBdr>
    </w:div>
    <w:div w:id="1738745662">
      <w:bodyDiv w:val="1"/>
      <w:marLeft w:val="0"/>
      <w:marRight w:val="0"/>
      <w:marTop w:val="0"/>
      <w:marBottom w:val="0"/>
      <w:divBdr>
        <w:top w:val="none" w:sz="0" w:space="0" w:color="auto"/>
        <w:left w:val="none" w:sz="0" w:space="0" w:color="auto"/>
        <w:bottom w:val="none" w:sz="0" w:space="0" w:color="auto"/>
        <w:right w:val="none" w:sz="0" w:space="0" w:color="auto"/>
      </w:divBdr>
    </w:div>
    <w:div w:id="2021618315">
      <w:bodyDiv w:val="1"/>
      <w:marLeft w:val="0"/>
      <w:marRight w:val="0"/>
      <w:marTop w:val="0"/>
      <w:marBottom w:val="0"/>
      <w:divBdr>
        <w:top w:val="none" w:sz="0" w:space="0" w:color="auto"/>
        <w:left w:val="none" w:sz="0" w:space="0" w:color="auto"/>
        <w:bottom w:val="none" w:sz="0" w:space="0" w:color="auto"/>
        <w:right w:val="none" w:sz="0" w:space="0" w:color="auto"/>
      </w:divBdr>
    </w:div>
    <w:div w:id="2032607978">
      <w:bodyDiv w:val="1"/>
      <w:marLeft w:val="0"/>
      <w:marRight w:val="0"/>
      <w:marTop w:val="0"/>
      <w:marBottom w:val="0"/>
      <w:divBdr>
        <w:top w:val="none" w:sz="0" w:space="0" w:color="auto"/>
        <w:left w:val="none" w:sz="0" w:space="0" w:color="auto"/>
        <w:bottom w:val="none" w:sz="0" w:space="0" w:color="auto"/>
        <w:right w:val="none" w:sz="0" w:space="0" w:color="auto"/>
      </w:divBdr>
    </w:div>
    <w:div w:id="21261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microsoft.com/office/2011/relationships/commentsExtended" Target="commentsExtended.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microsoft.com/office/2016/09/relationships/commentsIds" Target="commentsIds.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microsoft.com/office/2011/relationships/people" Target="peop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microsoft.com/office/2018/08/relationships/commentsExtensible" Target="commentsExtensi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comments" Target="comments.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F0827-A57E-0541-98DB-60552CAC5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2962</Words>
  <Characters>16888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baverly</dc:creator>
  <cp:keywords/>
  <dc:description/>
  <cp:lastModifiedBy>Microsoft Office User</cp:lastModifiedBy>
  <cp:revision>2</cp:revision>
  <cp:lastPrinted>2022-01-24T11:01:00Z</cp:lastPrinted>
  <dcterms:created xsi:type="dcterms:W3CDTF">2022-02-07T11:05:00Z</dcterms:created>
  <dcterms:modified xsi:type="dcterms:W3CDTF">2022-02-07T11:05:00Z</dcterms:modified>
</cp:coreProperties>
</file>