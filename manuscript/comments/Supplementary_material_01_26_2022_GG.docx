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217D5" w14:textId="02EB3B1B" w:rsidR="00323B2C" w:rsidRPr="00D14852" w:rsidRDefault="0069061F" w:rsidP="007A6ADC">
      <w:pPr>
        <w:spacing w:line="240" w:lineRule="auto"/>
        <w:jc w:val="center"/>
        <w:rPr>
          <w:sz w:val="40"/>
          <w:szCs w:val="40"/>
        </w:rPr>
      </w:pPr>
      <w:r w:rsidRPr="00D14852">
        <w:rPr>
          <w:sz w:val="40"/>
          <w:szCs w:val="40"/>
        </w:rPr>
        <w:t>Supplementary material</w:t>
      </w:r>
    </w:p>
    <w:p w14:paraId="15471AA8" w14:textId="77777777" w:rsidR="007A6ADC" w:rsidRPr="007A6ADC" w:rsidRDefault="007A6ADC" w:rsidP="007A6ADC">
      <w:pPr>
        <w:spacing w:line="240" w:lineRule="auto"/>
        <w:jc w:val="center"/>
        <w:rPr>
          <w:sz w:val="28"/>
        </w:rPr>
      </w:pPr>
    </w:p>
    <w:p w14:paraId="20FBCBAC" w14:textId="7BEF1F51" w:rsidR="00323B2C" w:rsidRPr="000C24F7" w:rsidRDefault="006F62D4" w:rsidP="007A6ADC">
      <w:pPr>
        <w:spacing w:line="240" w:lineRule="auto"/>
        <w:rPr>
          <w:b/>
          <w:sz w:val="24"/>
          <w:szCs w:val="24"/>
        </w:rPr>
      </w:pPr>
      <w:r>
        <w:rPr>
          <w:b/>
          <w:sz w:val="24"/>
          <w:szCs w:val="24"/>
        </w:rPr>
        <w:t>1 -</w:t>
      </w:r>
      <w:r w:rsidR="000C24F7" w:rsidRPr="000C24F7">
        <w:rPr>
          <w:b/>
          <w:sz w:val="24"/>
          <w:szCs w:val="24"/>
        </w:rPr>
        <w:t>Details on collaring process</w:t>
      </w:r>
    </w:p>
    <w:p w14:paraId="603C3872" w14:textId="5FE691A4" w:rsidR="00C842EB" w:rsidRDefault="00C842EB" w:rsidP="001F7EDD">
      <w:pPr>
        <w:spacing w:before="120" w:line="240" w:lineRule="auto"/>
        <w:jc w:val="both"/>
        <w:rPr>
          <w:rFonts w:eastAsia="Times New Roman" w:cstheme="minorHAnsi"/>
          <w:color w:val="000000"/>
        </w:rPr>
      </w:pPr>
      <w:r>
        <w:rPr>
          <w:rFonts w:eastAsia="Times New Roman" w:cstheme="minorHAnsi"/>
          <w:color w:val="000000"/>
        </w:rPr>
        <w:t>In addition to GPS units, collars also included a small audio recorder (</w:t>
      </w:r>
      <w:proofErr w:type="spellStart"/>
      <w:r>
        <w:rPr>
          <w:rFonts w:eastAsia="Times New Roman" w:cstheme="minorHAnsi"/>
          <w:color w:val="000000"/>
        </w:rPr>
        <w:t>Edic</w:t>
      </w:r>
      <w:proofErr w:type="spellEnd"/>
      <w:r>
        <w:rPr>
          <w:rFonts w:eastAsia="Times New Roman" w:cstheme="minorHAnsi"/>
          <w:color w:val="000000"/>
        </w:rPr>
        <w:t xml:space="preserve">-mini Tiny+ A77; TS-Market, Russia). </w:t>
      </w:r>
      <w:proofErr w:type="spellStart"/>
      <w:r>
        <w:rPr>
          <w:rFonts w:eastAsia="Times New Roman" w:cstheme="minorHAnsi"/>
          <w:color w:val="000000"/>
        </w:rPr>
        <w:t>Axy</w:t>
      </w:r>
      <w:proofErr w:type="spellEnd"/>
      <w:r>
        <w:rPr>
          <w:rFonts w:eastAsia="Times New Roman" w:cstheme="minorHAnsi"/>
          <w:color w:val="000000"/>
        </w:rPr>
        <w:t>-Trek units (used in 2021) also collected accelerometry data, however only GPS data was used in the present study</w:t>
      </w:r>
      <w:r w:rsidRPr="006D69C5">
        <w:rPr>
          <w:rFonts w:eastAsia="Times New Roman" w:cstheme="minorHAnsi"/>
          <w:color w:val="000000"/>
        </w:rPr>
        <w:t>. The closing mechanism consisted of 2 magnets (1*5*5</w:t>
      </w:r>
      <w:ins w:id="0" w:author="Seretta Gamba" w:date="2022-02-01T11:34:00Z">
        <w:r w:rsidR="00DA44BE">
          <w:rPr>
            <w:rFonts w:eastAsia="Times New Roman" w:cstheme="minorHAnsi"/>
            <w:color w:val="000000"/>
          </w:rPr>
          <w:t xml:space="preserve"> </w:t>
        </w:r>
      </w:ins>
      <w:r w:rsidRPr="006D69C5">
        <w:rPr>
          <w:rFonts w:eastAsia="Times New Roman" w:cstheme="minorHAnsi"/>
          <w:color w:val="000000"/>
        </w:rPr>
        <w:t xml:space="preserve">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rPr>
      </w:pPr>
      <w:r>
        <w:rPr>
          <w:rFonts w:eastAsia="Times New Roman" w:cstheme="minorHAnsi"/>
          <w:color w:val="000000"/>
        </w:rPr>
        <w:t>We</w:t>
      </w:r>
      <w:r w:rsidR="000C24F7">
        <w:rPr>
          <w:rFonts w:eastAsia="Times New Roman" w:cstheme="minorHAnsi"/>
          <w:color w:val="000000"/>
        </w:rPr>
        <w:t xml:space="preserve"> deployed </w:t>
      </w:r>
      <w:r w:rsidR="00191B93">
        <w:rPr>
          <w:rFonts w:eastAsia="Times New Roman" w:cstheme="minorHAnsi"/>
          <w:color w:val="000000"/>
        </w:rPr>
        <w:t xml:space="preserve">most </w:t>
      </w:r>
      <w:r>
        <w:rPr>
          <w:rFonts w:eastAsia="Times New Roman" w:cstheme="minorHAnsi"/>
          <w:color w:val="000000"/>
        </w:rPr>
        <w:t xml:space="preserve">collars </w:t>
      </w:r>
      <w:r w:rsidR="000C24F7">
        <w:rPr>
          <w:rFonts w:eastAsia="Times New Roman" w:cstheme="minorHAnsi"/>
          <w:color w:val="000000"/>
        </w:rPr>
        <w:t>in the morning hours, when meerkats were at</w:t>
      </w:r>
      <w:r w:rsidR="000C24F7" w:rsidRPr="006D69C5">
        <w:rPr>
          <w:rFonts w:eastAsia="Times New Roman" w:cstheme="minorHAnsi"/>
          <w:color w:val="000000"/>
        </w:rPr>
        <w:t xml:space="preserve"> their communal sleeping burrow </w:t>
      </w:r>
      <w:r w:rsidR="000C24F7">
        <w:rPr>
          <w:rFonts w:eastAsia="Times New Roman" w:cstheme="minorHAnsi"/>
          <w:color w:val="000000"/>
        </w:rPr>
        <w:t xml:space="preserve">to warm up in the sun or groom each other prior to foraging.  </w:t>
      </w:r>
      <w:r w:rsidR="006A7D01">
        <w:rPr>
          <w:rFonts w:eastAsia="Times New Roman" w:cstheme="minorHAnsi"/>
          <w:color w:val="000000"/>
        </w:rPr>
        <w:t>Some</w:t>
      </w:r>
      <w:r w:rsidR="00191B93">
        <w:rPr>
          <w:rFonts w:eastAsia="Times New Roman" w:cstheme="minorHAnsi"/>
          <w:color w:val="000000"/>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rPr>
      </w:pPr>
      <w:r>
        <w:rPr>
          <w:rFonts w:eastAsia="Times New Roman" w:cstheme="minorHAnsi"/>
          <w:color w:val="000000"/>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rPr>
        <w:t xml:space="preserve">f the </w:t>
      </w:r>
      <w:r>
        <w:rPr>
          <w:rFonts w:eastAsia="Times New Roman" w:cstheme="minorHAnsi"/>
          <w:color w:val="000000"/>
        </w:rPr>
        <w:t>animal</w:t>
      </w:r>
      <w:r w:rsidRPr="006D69C5">
        <w:rPr>
          <w:rFonts w:eastAsia="Times New Roman" w:cstheme="minorHAnsi"/>
          <w:color w:val="000000"/>
        </w:rPr>
        <w:t xml:space="preserve"> remained stationary and showed no sign of discomfort</w:t>
      </w:r>
      <w:r>
        <w:rPr>
          <w:rFonts w:eastAsia="Times New Roman" w:cstheme="minorHAnsi"/>
          <w:color w:val="000000"/>
        </w:rPr>
        <w:t xml:space="preserve"> or attempted escape.</w:t>
      </w:r>
      <w:r w:rsidRPr="006D69C5">
        <w:rPr>
          <w:rFonts w:eastAsia="Times New Roman" w:cstheme="minorHAnsi"/>
          <w:color w:val="000000"/>
        </w:rPr>
        <w:t xml:space="preserve"> </w:t>
      </w:r>
      <w:r>
        <w:rPr>
          <w:rFonts w:eastAsia="Times New Roman" w:cstheme="minorHAnsi"/>
          <w:color w:val="000000"/>
        </w:rPr>
        <w:t>Some individuals were collared while drinking water which was presented for distraction</w:t>
      </w:r>
      <w:r w:rsidR="00131423">
        <w:rPr>
          <w:rFonts w:eastAsia="Times New Roman" w:cstheme="minorHAnsi"/>
          <w:color w:val="000000"/>
        </w:rPr>
        <w:t xml:space="preserve"> (figure S1)</w:t>
      </w:r>
      <w:r>
        <w:rPr>
          <w:rFonts w:eastAsia="Times New Roman" w:cstheme="minorHAnsi"/>
          <w:color w:val="000000"/>
        </w:rPr>
        <w:t>. No more than two attempts of collaring were done per day per individual</w:t>
      </w:r>
      <w:r w:rsidRPr="006D69C5">
        <w:rPr>
          <w:rFonts w:eastAsia="Times New Roman" w:cstheme="minorHAnsi"/>
          <w:color w:val="000000"/>
        </w:rPr>
        <w:t xml:space="preserve"> to prevent d</w:t>
      </w:r>
      <w:r>
        <w:rPr>
          <w:rFonts w:eastAsia="Times New Roman" w:cstheme="minorHAnsi"/>
          <w:color w:val="000000"/>
        </w:rPr>
        <w:t>is</w:t>
      </w:r>
      <w:r w:rsidRPr="006D69C5">
        <w:rPr>
          <w:rFonts w:eastAsia="Times New Roman" w:cstheme="minorHAnsi"/>
          <w:color w:val="000000"/>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rPr>
        <w:t>and, in some instances,</w:t>
      </w:r>
      <w:r w:rsidRPr="006D69C5">
        <w:rPr>
          <w:rFonts w:eastAsia="Times New Roman" w:cstheme="minorHAnsi"/>
          <w:color w:val="000000"/>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rPr>
        <w:t>on or by cutting the leather straps using mini diagonal cutters</w:t>
      </w:r>
      <w:r w:rsidRPr="006D69C5">
        <w:rPr>
          <w:rFonts w:eastAsia="Times New Roman" w:cstheme="minorHAnsi"/>
          <w:color w:val="000000"/>
        </w:rPr>
        <w:t>, though sometimes as well during foraging since removal could be done much more quickly and easily than deployment.</w:t>
      </w:r>
      <w:r>
        <w:rPr>
          <w:rFonts w:eastAsia="Times New Roman" w:cstheme="minorHAnsi"/>
          <w:color w:val="000000"/>
        </w:rPr>
        <w:t xml:space="preserve"> See table S1 </w:t>
      </w:r>
      <w:r w:rsidR="001F7EDD">
        <w:rPr>
          <w:rFonts w:eastAsia="Times New Roman" w:cstheme="minorHAnsi"/>
          <w:color w:val="000000"/>
        </w:rPr>
        <w:t xml:space="preserve">and S2 </w:t>
      </w:r>
      <w:r>
        <w:rPr>
          <w:rFonts w:eastAsia="Times New Roman" w:cstheme="minorHAnsi"/>
          <w:color w:val="000000"/>
        </w:rPr>
        <w:t>below for information on group composition</w:t>
      </w:r>
      <w:r w:rsidR="001F7EDD">
        <w:rPr>
          <w:rFonts w:eastAsia="Times New Roman" w:cstheme="minorHAnsi"/>
          <w:color w:val="000000"/>
        </w:rPr>
        <w:t xml:space="preserve">, </w:t>
      </w:r>
      <w:r>
        <w:rPr>
          <w:rFonts w:eastAsia="Times New Roman" w:cstheme="minorHAnsi"/>
          <w:color w:val="000000"/>
        </w:rPr>
        <w:t>deployment timing</w:t>
      </w:r>
      <w:r w:rsidR="001F7EDD">
        <w:rPr>
          <w:rFonts w:eastAsia="Times New Roman" w:cstheme="minorHAnsi"/>
          <w:color w:val="000000"/>
        </w:rPr>
        <w:t xml:space="preserve"> and individual characteristics</w:t>
      </w:r>
      <w:r>
        <w:rPr>
          <w:rFonts w:eastAsia="Times New Roman" w:cstheme="minorHAnsi"/>
          <w:color w:val="000000"/>
        </w:rPr>
        <w:t>.</w:t>
      </w:r>
    </w:p>
    <w:p w14:paraId="6EB6EEA6" w14:textId="41F4684E" w:rsidR="00C842EB" w:rsidRDefault="00C842EB" w:rsidP="00C842EB">
      <w:pPr>
        <w:spacing w:after="0" w:line="240" w:lineRule="auto"/>
        <w:jc w:val="both"/>
        <w:rPr>
          <w:rFonts w:eastAsia="Times New Roman" w:cstheme="minorHAnsi"/>
          <w:color w:val="000000"/>
        </w:rPr>
      </w:pPr>
      <w:r>
        <w:rPr>
          <w:rFonts w:eastAsia="Times New Roman" w:cstheme="minorHAnsi"/>
          <w:color w:val="000000"/>
        </w:rPr>
        <w:t>Across all groups, a total of 14</w:t>
      </w:r>
      <w:r w:rsidRPr="006D69C5">
        <w:rPr>
          <w:rFonts w:eastAsia="Times New Roman" w:cstheme="minorHAnsi"/>
          <w:color w:val="000000"/>
        </w:rPr>
        <w:t xml:space="preserve"> non-juvenile individuals that could not be collared </w:t>
      </w:r>
      <w:r>
        <w:rPr>
          <w:rFonts w:eastAsia="Times New Roman" w:cstheme="minorHAnsi"/>
          <w:color w:val="000000"/>
        </w:rPr>
        <w:t xml:space="preserve">or for which collar GPS had failed mid-session </w:t>
      </w:r>
      <w:r w:rsidRPr="006D69C5">
        <w:rPr>
          <w:rFonts w:eastAsia="Times New Roman" w:cstheme="minorHAnsi"/>
          <w:color w:val="000000"/>
        </w:rPr>
        <w:t xml:space="preserve">were instead continuously recorded by a human observer. A GPS tag equivalent to those deployed in collars was strapped to </w:t>
      </w:r>
      <w:r>
        <w:rPr>
          <w:rFonts w:eastAsia="Times New Roman" w:cstheme="minorHAnsi"/>
          <w:color w:val="000000"/>
        </w:rPr>
        <w:t xml:space="preserve">a directional microphone on </w:t>
      </w:r>
      <w:r w:rsidRPr="006D69C5">
        <w:rPr>
          <w:rFonts w:eastAsia="Times New Roman" w:cstheme="minorHAnsi"/>
          <w:color w:val="000000"/>
        </w:rPr>
        <w:t xml:space="preserve">the end of a telescopic pole and kept within 1 meter of the foraging meerkat for the </w:t>
      </w:r>
      <w:r>
        <w:rPr>
          <w:rFonts w:eastAsia="Times New Roman" w:cstheme="minorHAnsi"/>
          <w:color w:val="000000"/>
        </w:rPr>
        <w:t xml:space="preserve">3-hour </w:t>
      </w:r>
      <w:r w:rsidRPr="006D69C5">
        <w:rPr>
          <w:rFonts w:eastAsia="Times New Roman" w:cstheme="minorHAnsi"/>
          <w:color w:val="000000"/>
        </w:rPr>
        <w:t>duration of each session. At the same time, the observer vocally describ</w:t>
      </w:r>
      <w:r>
        <w:rPr>
          <w:rFonts w:eastAsia="Times New Roman" w:cstheme="minorHAnsi"/>
          <w:color w:val="000000"/>
        </w:rPr>
        <w:t>ed</w:t>
      </w:r>
      <w:r w:rsidRPr="006D69C5">
        <w:rPr>
          <w:rFonts w:eastAsia="Times New Roman" w:cstheme="minorHAnsi"/>
          <w:color w:val="000000"/>
        </w:rPr>
        <w:t xml:space="preserve"> the focal meerkat’s behavior </w:t>
      </w:r>
      <w:r>
        <w:rPr>
          <w:rFonts w:eastAsia="Times New Roman" w:cstheme="minorHAnsi"/>
          <w:color w:val="000000"/>
        </w:rPr>
        <w:t>using</w:t>
      </w:r>
      <w:r w:rsidRPr="006D69C5">
        <w:rPr>
          <w:rFonts w:eastAsia="Times New Roman" w:cstheme="minorHAnsi"/>
          <w:color w:val="000000"/>
        </w:rPr>
        <w:t xml:space="preserve"> a handheld microphone, including </w:t>
      </w:r>
      <w:r>
        <w:rPr>
          <w:rFonts w:eastAsia="Times New Roman" w:cstheme="minorHAnsi"/>
          <w:color w:val="000000"/>
        </w:rPr>
        <w:t xml:space="preserve">noting </w:t>
      </w:r>
      <w:r w:rsidRPr="006D69C5">
        <w:rPr>
          <w:rFonts w:eastAsia="Times New Roman" w:cstheme="minorHAnsi"/>
          <w:color w:val="000000"/>
        </w:rPr>
        <w:t xml:space="preserve">occasional moments when </w:t>
      </w:r>
      <w:r>
        <w:rPr>
          <w:rFonts w:eastAsia="Times New Roman" w:cstheme="minorHAnsi"/>
          <w:color w:val="000000"/>
        </w:rPr>
        <w:t>the meerkat went out of</w:t>
      </w:r>
      <w:r w:rsidRPr="006D69C5">
        <w:rPr>
          <w:rFonts w:eastAsia="Times New Roman" w:cstheme="minorHAnsi"/>
          <w:color w:val="000000"/>
        </w:rPr>
        <w:t xml:space="preserve"> range of the pole </w:t>
      </w:r>
      <w:r>
        <w:rPr>
          <w:rFonts w:eastAsia="Times New Roman" w:cstheme="minorHAnsi"/>
          <w:color w:val="000000"/>
        </w:rPr>
        <w:t>(</w:t>
      </w:r>
      <w:r w:rsidRPr="006D69C5">
        <w:rPr>
          <w:rFonts w:eastAsia="Times New Roman" w:cstheme="minorHAnsi"/>
          <w:color w:val="000000"/>
        </w:rPr>
        <w:t xml:space="preserve">these portions </w:t>
      </w:r>
      <w:r>
        <w:rPr>
          <w:rFonts w:eastAsia="Times New Roman" w:cstheme="minorHAnsi"/>
          <w:color w:val="000000"/>
        </w:rPr>
        <w:t>were then</w:t>
      </w:r>
      <w:r w:rsidRPr="006D69C5">
        <w:rPr>
          <w:rFonts w:eastAsia="Times New Roman" w:cstheme="minorHAnsi"/>
          <w:color w:val="000000"/>
        </w:rPr>
        <w:t xml:space="preserve"> removed from the recorded trajectories</w:t>
      </w:r>
      <w:r>
        <w:rPr>
          <w:rFonts w:eastAsia="Times New Roman" w:cstheme="minorHAnsi"/>
          <w:color w:val="000000"/>
        </w:rPr>
        <w:t>)</w:t>
      </w:r>
      <w:r w:rsidRPr="006D69C5">
        <w:rPr>
          <w:rFonts w:eastAsia="Times New Roman" w:cstheme="minorHAnsi"/>
          <w:color w:val="000000"/>
        </w:rPr>
        <w:t>. The numbers of meerkats which could be focal-followed</w:t>
      </w:r>
      <w:r>
        <w:rPr>
          <w:rFonts w:eastAsia="Times New Roman" w:cstheme="minorHAnsi"/>
          <w:color w:val="000000"/>
        </w:rPr>
        <w:t xml:space="preserve"> in this way</w:t>
      </w:r>
      <w:r w:rsidRPr="006D69C5">
        <w:rPr>
          <w:rFonts w:eastAsia="Times New Roman" w:cstheme="minorHAnsi"/>
          <w:color w:val="000000"/>
        </w:rPr>
        <w:t xml:space="preserve"> depended on the number of </w:t>
      </w:r>
      <w:r>
        <w:rPr>
          <w:rFonts w:eastAsia="Times New Roman" w:cstheme="minorHAnsi"/>
          <w:color w:val="000000"/>
        </w:rPr>
        <w:t>observers</w:t>
      </w:r>
      <w:r w:rsidRPr="006D69C5">
        <w:rPr>
          <w:rFonts w:eastAsia="Times New Roman" w:cstheme="minorHAnsi"/>
          <w:color w:val="000000"/>
        </w:rPr>
        <w:t xml:space="preserve"> available (never more than 3), therefore not every non-juvenile could be recorded on every day, especially as GPS tags started failing due to low battery towards the end of </w:t>
      </w:r>
      <w:r>
        <w:rPr>
          <w:rFonts w:eastAsia="Times New Roman" w:cstheme="minorHAnsi"/>
          <w:color w:val="000000"/>
        </w:rPr>
        <w:t>each</w:t>
      </w:r>
      <w:r w:rsidRPr="006D69C5">
        <w:rPr>
          <w:rFonts w:eastAsia="Times New Roman" w:cstheme="minorHAnsi"/>
          <w:color w:val="000000"/>
        </w:rPr>
        <w:t xml:space="preserve"> deployment round.</w:t>
      </w:r>
      <w:r>
        <w:rPr>
          <w:rFonts w:eastAsia="Times New Roman" w:cstheme="minorHAnsi"/>
        </w:rPr>
        <w:t xml:space="preserve"> </w:t>
      </w:r>
      <w:r w:rsidRPr="006D69C5">
        <w:rPr>
          <w:rFonts w:eastAsia="Times New Roman" w:cstheme="minorHAnsi"/>
          <w:color w:val="000000"/>
        </w:rPr>
        <w:t xml:space="preserve">We processed the data of </w:t>
      </w:r>
      <w:r>
        <w:rPr>
          <w:rFonts w:eastAsia="Times New Roman" w:cstheme="minorHAnsi"/>
          <w:color w:val="000000"/>
        </w:rPr>
        <w:t>focal followed</w:t>
      </w:r>
      <w:r w:rsidRPr="006D69C5">
        <w:rPr>
          <w:rFonts w:eastAsia="Times New Roman" w:cstheme="minorHAnsi"/>
          <w:color w:val="000000"/>
        </w:rPr>
        <w:t xml:space="preserve"> </w:t>
      </w:r>
      <w:r>
        <w:rPr>
          <w:rFonts w:eastAsia="Times New Roman" w:cstheme="minorHAnsi"/>
          <w:color w:val="000000"/>
        </w:rPr>
        <w:t>individuals</w:t>
      </w:r>
      <w:r w:rsidRPr="006D69C5">
        <w:rPr>
          <w:rFonts w:eastAsia="Times New Roman" w:cstheme="minorHAnsi"/>
          <w:color w:val="000000"/>
        </w:rPr>
        <w:t xml:space="preserve"> in the same way as data from meerkats wearing </w:t>
      </w:r>
      <w:r>
        <w:rPr>
          <w:rFonts w:eastAsia="Times New Roman" w:cstheme="minorHAnsi"/>
          <w:color w:val="000000"/>
        </w:rPr>
        <w:t>collars</w:t>
      </w:r>
      <w:r w:rsidRPr="006D69C5">
        <w:rPr>
          <w:rFonts w:eastAsia="Times New Roman" w:cstheme="minorHAnsi"/>
          <w:color w:val="000000"/>
        </w:rPr>
        <w:t xml:space="preserve"> (see </w:t>
      </w:r>
      <w:r>
        <w:rPr>
          <w:rFonts w:eastAsia="Times New Roman" w:cstheme="minorHAnsi"/>
          <w:color w:val="000000"/>
        </w:rPr>
        <w:t>main text</w:t>
      </w:r>
      <w:r w:rsidRPr="006D69C5">
        <w:rPr>
          <w:rFonts w:eastAsia="Times New Roman" w:cstheme="minorHAnsi"/>
          <w:color w:val="000000"/>
        </w:rPr>
        <w:t xml:space="preserve">). </w:t>
      </w:r>
    </w:p>
    <w:p w14:paraId="6FDAE487" w14:textId="77777777" w:rsidR="00C842EB" w:rsidRDefault="00C842EB" w:rsidP="001F7EDD">
      <w:pPr>
        <w:spacing w:before="120" w:line="240" w:lineRule="auto"/>
        <w:jc w:val="both"/>
        <w:rPr>
          <w:rFonts w:eastAsia="Times New Roman" w:cstheme="minorHAnsi"/>
          <w:color w:val="000000"/>
        </w:rPr>
      </w:pPr>
    </w:p>
    <w:p w14:paraId="4BE3AFD2" w14:textId="61802EA0" w:rsidR="0069061F" w:rsidRDefault="0069061F" w:rsidP="00B92932">
      <w:pPr>
        <w:spacing w:before="120" w:line="240" w:lineRule="auto"/>
        <w:jc w:val="both"/>
      </w:pPr>
    </w:p>
    <w:p w14:paraId="02E3408B" w14:textId="0D89A4CB" w:rsidR="00B92932" w:rsidRPr="00DE7466" w:rsidRDefault="00B3516D" w:rsidP="00B92932">
      <w:pPr>
        <w:spacing w:before="120" w:line="240" w:lineRule="auto"/>
        <w:jc w:val="both"/>
        <w:rPr>
          <w:rFonts w:ascii="Arial" w:hAnsi="Arial" w:cs="Arial"/>
          <w:sz w:val="16"/>
        </w:rPr>
      </w:pPr>
      <w:r>
        <w:rPr>
          <w:noProof/>
        </w:rPr>
        <w:lastRenderedPageBreak/>
        <w:drawing>
          <wp:anchor distT="0" distB="0" distL="114300" distR="114300" simplePos="0" relativeHeight="251741184" behindDoc="0" locked="0" layoutInCell="1" allowOverlap="1" wp14:anchorId="7D52D794" wp14:editId="105F8C9F">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rPr>
        <w:t>Figure S1</w:t>
      </w:r>
      <w:r w:rsidR="00DE7466" w:rsidRPr="00DE7466">
        <w:rPr>
          <w:rFonts w:ascii="Arial" w:hAnsi="Arial" w:cs="Arial"/>
          <w:sz w:val="16"/>
        </w:rPr>
        <w:t xml:space="preserve">. Picture showing the collar deployment process. </w:t>
      </w:r>
    </w:p>
    <w:p w14:paraId="301AB19A" w14:textId="0B1C1B18" w:rsidR="00DE7466" w:rsidRDefault="00DE7466" w:rsidP="00B92932">
      <w:pPr>
        <w:spacing w:before="120" w:line="240" w:lineRule="auto"/>
        <w:jc w:val="both"/>
      </w:pPr>
    </w:p>
    <w:p w14:paraId="0839E3C2" w14:textId="7B27ED1D" w:rsidR="00DE7466" w:rsidRPr="006D4730" w:rsidRDefault="006D4730" w:rsidP="006D4730">
      <w:pPr>
        <w:spacing w:before="120" w:line="240" w:lineRule="auto"/>
        <w:rPr>
          <w:rFonts w:ascii="Arial" w:hAnsi="Arial" w:cs="Arial"/>
          <w:sz w:val="16"/>
          <w:szCs w:val="16"/>
        </w:rPr>
      </w:pPr>
      <w:r w:rsidRPr="000028A0">
        <w:rPr>
          <w:rFonts w:ascii="Arial" w:hAnsi="Arial" w:cs="Arial"/>
          <w:sz w:val="16"/>
          <w:szCs w:val="16"/>
        </w:rPr>
        <w:t xml:space="preserve">Table S1. Summary of group composition and data collection. </w:t>
      </w:r>
      <w:r w:rsidR="00DA44BE" w:rsidRPr="000028A0">
        <w:rPr>
          <w:rFonts w:ascii="Arial" w:hAnsi="Arial" w:cs="Arial"/>
          <w:sz w:val="16"/>
          <w:szCs w:val="16"/>
        </w:rPr>
        <w:t>D</w:t>
      </w:r>
      <w:r w:rsidRPr="000028A0">
        <w:rPr>
          <w:rFonts w:ascii="Arial" w:hAnsi="Arial" w:cs="Arial"/>
          <w:sz w:val="16"/>
          <w:szCs w:val="16"/>
        </w:rPr>
        <w:t xml:space="preserve">f = dominant </w:t>
      </w:r>
      <w:proofErr w:type="gramStart"/>
      <w:r w:rsidRPr="000028A0">
        <w:rPr>
          <w:rFonts w:ascii="Arial" w:hAnsi="Arial" w:cs="Arial"/>
          <w:sz w:val="16"/>
          <w:szCs w:val="16"/>
        </w:rPr>
        <w:t>female ;</w:t>
      </w:r>
      <w:proofErr w:type="gramEnd"/>
      <w:r w:rsidRPr="000028A0">
        <w:rPr>
          <w:rFonts w:ascii="Arial" w:hAnsi="Arial" w:cs="Arial"/>
          <w:sz w:val="16"/>
          <w:szCs w:val="16"/>
        </w:rPr>
        <w:t xml:space="preserve"> dm = dominant male ; ye = yearlings ; sub = sub-adult ; </w:t>
      </w:r>
      <w:proofErr w:type="spellStart"/>
      <w:r w:rsidRPr="000028A0">
        <w:rPr>
          <w:rFonts w:ascii="Arial" w:hAnsi="Arial" w:cs="Arial"/>
          <w:sz w:val="16"/>
          <w:szCs w:val="16"/>
        </w:rPr>
        <w:t>juv</w:t>
      </w:r>
      <w:proofErr w:type="spellEnd"/>
      <w:r w:rsidRPr="000028A0">
        <w:rPr>
          <w:rFonts w:ascii="Arial" w:hAnsi="Arial" w:cs="Arial"/>
          <w:sz w:val="16"/>
          <w:szCs w:val="16"/>
        </w:rPr>
        <w:t xml:space="preserve"> = juvenile.</w:t>
      </w:r>
      <w:r>
        <w:rPr>
          <w:rFonts w:ascii="Arial" w:hAnsi="Arial" w:cs="Arial"/>
          <w:sz w:val="16"/>
          <w:szCs w:val="16"/>
        </w:rPr>
        <w:t xml:space="preserve"> ‘</w:t>
      </w:r>
      <w:r w:rsidRPr="00C4600F">
        <w:rPr>
          <w:rFonts w:ascii="Arial" w:hAnsi="Arial" w:cs="Arial"/>
          <w:i/>
          <w:sz w:val="16"/>
          <w:szCs w:val="16"/>
        </w:rPr>
        <w:t>Total time used</w:t>
      </w:r>
      <w:r>
        <w:rPr>
          <w:rFonts w:ascii="Arial" w:hAnsi="Arial" w:cs="Arial"/>
          <w:sz w:val="16"/>
          <w:szCs w:val="16"/>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pPr>
            <w:r>
              <w:t>Group name</w:t>
            </w:r>
          </w:p>
        </w:tc>
        <w:tc>
          <w:tcPr>
            <w:tcW w:w="1276" w:type="dxa"/>
          </w:tcPr>
          <w:p w14:paraId="4C54DFE9" w14:textId="77777777" w:rsidR="00E92DFB" w:rsidRDefault="00E92DFB" w:rsidP="007A6ADC">
            <w:pPr>
              <w:jc w:val="center"/>
            </w:pPr>
            <w:r>
              <w:t>Group size</w:t>
            </w:r>
          </w:p>
        </w:tc>
        <w:tc>
          <w:tcPr>
            <w:tcW w:w="2553" w:type="dxa"/>
          </w:tcPr>
          <w:p w14:paraId="6F1ED45E" w14:textId="77777777" w:rsidR="00E92DFB" w:rsidRDefault="00E92DFB" w:rsidP="007A6ADC">
            <w:pPr>
              <w:jc w:val="center"/>
            </w:pPr>
            <w:r>
              <w:t xml:space="preserve">Group composition </w:t>
            </w:r>
          </w:p>
          <w:p w14:paraId="0CC61B7A" w14:textId="77777777" w:rsidR="00E92DFB" w:rsidRDefault="00E92DFB" w:rsidP="007A6ADC">
            <w:pPr>
              <w:jc w:val="center"/>
            </w:pPr>
            <w:r>
              <w:t>(recorded / present)</w:t>
            </w:r>
          </w:p>
        </w:tc>
        <w:tc>
          <w:tcPr>
            <w:tcW w:w="1748" w:type="dxa"/>
          </w:tcPr>
          <w:p w14:paraId="2718DE94" w14:textId="77777777" w:rsidR="00E92DFB" w:rsidRDefault="00E92DFB" w:rsidP="007A6ADC">
            <w:pPr>
              <w:jc w:val="center"/>
            </w:pPr>
            <w:r>
              <w:t>Recording</w:t>
            </w:r>
          </w:p>
          <w:p w14:paraId="001FA3A5" w14:textId="77777777" w:rsidR="00E92DFB" w:rsidRDefault="00E92DFB" w:rsidP="007A6ADC">
            <w:pPr>
              <w:jc w:val="center"/>
            </w:pPr>
            <w:r>
              <w:t xml:space="preserve">Period </w:t>
            </w:r>
          </w:p>
        </w:tc>
        <w:tc>
          <w:tcPr>
            <w:tcW w:w="1747" w:type="dxa"/>
          </w:tcPr>
          <w:p w14:paraId="58D5962E" w14:textId="77777777" w:rsidR="00E92DFB" w:rsidRDefault="00E92DFB" w:rsidP="007A6ADC">
            <w:pPr>
              <w:jc w:val="center"/>
            </w:pPr>
            <w:r>
              <w:t># recording days</w:t>
            </w:r>
          </w:p>
          <w:p w14:paraId="14EF471F" w14:textId="77777777" w:rsidR="00E92DFB" w:rsidRDefault="00E92DFB" w:rsidP="007A6ADC">
            <w:pPr>
              <w:jc w:val="center"/>
            </w:pPr>
            <w:r>
              <w:t>used</w:t>
            </w:r>
          </w:p>
        </w:tc>
        <w:tc>
          <w:tcPr>
            <w:tcW w:w="1748" w:type="dxa"/>
          </w:tcPr>
          <w:p w14:paraId="18BEDFF4" w14:textId="045C1E76" w:rsidR="00E92DFB" w:rsidRDefault="00E92DFB" w:rsidP="007A6ADC">
            <w:pPr>
              <w:jc w:val="center"/>
            </w:pPr>
            <w:r>
              <w:t>Total time used (</w:t>
            </w:r>
            <w:r w:rsidR="00AE7959">
              <w:t>hours</w:t>
            </w:r>
            <w:r>
              <w:t>)</w:t>
            </w:r>
          </w:p>
        </w:tc>
      </w:tr>
      <w:tr w:rsidR="00E92DFB" w14:paraId="616DA134" w14:textId="6DA24551" w:rsidTr="0049269A">
        <w:tc>
          <w:tcPr>
            <w:tcW w:w="1413" w:type="dxa"/>
            <w:vAlign w:val="center"/>
          </w:tcPr>
          <w:p w14:paraId="12826A56" w14:textId="77777777" w:rsidR="00E92DFB" w:rsidRDefault="00E92DFB" w:rsidP="007A6ADC">
            <w:pPr>
              <w:jc w:val="center"/>
            </w:pPr>
            <w:r>
              <w:t>HM17</w:t>
            </w:r>
          </w:p>
        </w:tc>
        <w:tc>
          <w:tcPr>
            <w:tcW w:w="1276" w:type="dxa"/>
            <w:vAlign w:val="center"/>
          </w:tcPr>
          <w:p w14:paraId="303629F4" w14:textId="77777777" w:rsidR="00E92DFB" w:rsidRDefault="00E92DFB" w:rsidP="007A6ADC">
            <w:pPr>
              <w:jc w:val="center"/>
            </w:pPr>
            <w:r>
              <w:t>7</w:t>
            </w:r>
          </w:p>
        </w:tc>
        <w:tc>
          <w:tcPr>
            <w:tcW w:w="2553" w:type="dxa"/>
            <w:vAlign w:val="center"/>
          </w:tcPr>
          <w:p w14:paraId="28F43EC6" w14:textId="77777777" w:rsidR="00E92DFB" w:rsidRDefault="00E92DFB" w:rsidP="007A6ADC">
            <w:pPr>
              <w:jc w:val="center"/>
            </w:pPr>
            <w:r>
              <w:t xml:space="preserve">1/1 </w:t>
            </w:r>
            <w:proofErr w:type="gramStart"/>
            <w:r>
              <w:t>df ;</w:t>
            </w:r>
            <w:proofErr w:type="gramEnd"/>
            <w:r>
              <w:t xml:space="preserve"> 1/1 dm ;</w:t>
            </w:r>
          </w:p>
          <w:p w14:paraId="3D18F032" w14:textId="77777777" w:rsidR="00E92DFB" w:rsidRDefault="00E92DFB" w:rsidP="007A6ADC">
            <w:pPr>
              <w:jc w:val="center"/>
            </w:pPr>
            <w:r>
              <w:t xml:space="preserve">3/3 </w:t>
            </w:r>
            <w:proofErr w:type="gramStart"/>
            <w:r>
              <w:t>ye ;</w:t>
            </w:r>
            <w:proofErr w:type="gramEnd"/>
            <w:r>
              <w:t xml:space="preserve"> 2/2 sub</w:t>
            </w:r>
          </w:p>
        </w:tc>
        <w:tc>
          <w:tcPr>
            <w:tcW w:w="1748" w:type="dxa"/>
            <w:vAlign w:val="center"/>
          </w:tcPr>
          <w:p w14:paraId="00C385D6" w14:textId="77777777" w:rsidR="00E92DFB" w:rsidRDefault="00E92DFB" w:rsidP="007A6ADC">
            <w:pPr>
              <w:jc w:val="center"/>
            </w:pPr>
            <w:r>
              <w:t>06 Aug –</w:t>
            </w:r>
          </w:p>
          <w:p w14:paraId="67F203C9" w14:textId="38EC72AD" w:rsidR="00E92DFB" w:rsidRDefault="00E92DFB" w:rsidP="007A6ADC">
            <w:pPr>
              <w:jc w:val="center"/>
            </w:pPr>
            <w:r>
              <w:t>08 Sep 2017</w:t>
            </w:r>
          </w:p>
        </w:tc>
        <w:tc>
          <w:tcPr>
            <w:tcW w:w="1747" w:type="dxa"/>
          </w:tcPr>
          <w:p w14:paraId="1FCC56F5" w14:textId="77777777" w:rsidR="00E92DFB" w:rsidRDefault="00E92DFB" w:rsidP="007A6ADC">
            <w:pPr>
              <w:jc w:val="center"/>
            </w:pPr>
            <w:r>
              <w:t>13</w:t>
            </w:r>
          </w:p>
          <w:p w14:paraId="4A8813D5" w14:textId="0D40B103" w:rsidR="00E92DFB" w:rsidRDefault="00E92DFB" w:rsidP="007A6ADC">
            <w:pPr>
              <w:jc w:val="center"/>
            </w:pPr>
            <w:r>
              <w:t>(3 deployments)</w:t>
            </w:r>
          </w:p>
        </w:tc>
        <w:tc>
          <w:tcPr>
            <w:tcW w:w="1748" w:type="dxa"/>
          </w:tcPr>
          <w:p w14:paraId="054A1EAE" w14:textId="5883E674" w:rsidR="00E92DFB" w:rsidRDefault="00AE7959" w:rsidP="007A6ADC">
            <w:pPr>
              <w:jc w:val="center"/>
            </w:pPr>
            <w:r>
              <w:t>37.5</w:t>
            </w:r>
          </w:p>
        </w:tc>
      </w:tr>
      <w:tr w:rsidR="00E92DFB" w14:paraId="501E4222" w14:textId="07879C35" w:rsidTr="0049269A">
        <w:tc>
          <w:tcPr>
            <w:tcW w:w="1413" w:type="dxa"/>
            <w:vAlign w:val="center"/>
          </w:tcPr>
          <w:p w14:paraId="45CE2507" w14:textId="77777777" w:rsidR="00E92DFB" w:rsidRDefault="00E92DFB" w:rsidP="007A6ADC">
            <w:pPr>
              <w:jc w:val="center"/>
            </w:pPr>
            <w:r>
              <w:t>HM19</w:t>
            </w:r>
          </w:p>
        </w:tc>
        <w:tc>
          <w:tcPr>
            <w:tcW w:w="1276" w:type="dxa"/>
            <w:vAlign w:val="center"/>
          </w:tcPr>
          <w:p w14:paraId="106F4EEB" w14:textId="77777777" w:rsidR="00E92DFB" w:rsidRDefault="00E92DFB" w:rsidP="007A6ADC">
            <w:pPr>
              <w:jc w:val="center"/>
            </w:pPr>
            <w:r>
              <w:t>18</w:t>
            </w:r>
          </w:p>
        </w:tc>
        <w:tc>
          <w:tcPr>
            <w:tcW w:w="2553" w:type="dxa"/>
          </w:tcPr>
          <w:p w14:paraId="19334AE4" w14:textId="77777777" w:rsidR="00E92DFB" w:rsidRDefault="00E92DFB" w:rsidP="007A6ADC">
            <w:pPr>
              <w:jc w:val="center"/>
            </w:pPr>
            <w:r>
              <w:t xml:space="preserve">1/1 </w:t>
            </w:r>
            <w:proofErr w:type="gramStart"/>
            <w:r>
              <w:t>df ;</w:t>
            </w:r>
            <w:proofErr w:type="gramEnd"/>
            <w:r>
              <w:t xml:space="preserve"> 1/1 dm ;</w:t>
            </w:r>
          </w:p>
          <w:p w14:paraId="5FCCC52C" w14:textId="77777777" w:rsidR="00E92DFB" w:rsidRDefault="00E92DFB" w:rsidP="007A6ADC">
            <w:pPr>
              <w:jc w:val="center"/>
            </w:pPr>
            <w:r>
              <w:t xml:space="preserve">3/3 </w:t>
            </w:r>
            <w:proofErr w:type="gramStart"/>
            <w:r>
              <w:t>ad ;</w:t>
            </w:r>
            <w:proofErr w:type="gramEnd"/>
            <w:r>
              <w:t xml:space="preserve"> 4/4 ye ;</w:t>
            </w:r>
          </w:p>
          <w:p w14:paraId="4DB5199A" w14:textId="77777777" w:rsidR="00E92DFB" w:rsidRDefault="00E92DFB" w:rsidP="007A6ADC">
            <w:pPr>
              <w:jc w:val="center"/>
            </w:pPr>
            <w:r>
              <w:t xml:space="preserve">3/4 </w:t>
            </w:r>
            <w:proofErr w:type="gramStart"/>
            <w:r>
              <w:t>sub ;</w:t>
            </w:r>
            <w:proofErr w:type="gramEnd"/>
            <w:r>
              <w:t xml:space="preserve"> 0/5 </w:t>
            </w:r>
            <w:proofErr w:type="spellStart"/>
            <w:r>
              <w:t>juv</w:t>
            </w:r>
            <w:proofErr w:type="spellEnd"/>
          </w:p>
        </w:tc>
        <w:tc>
          <w:tcPr>
            <w:tcW w:w="1748" w:type="dxa"/>
            <w:vAlign w:val="center"/>
          </w:tcPr>
          <w:p w14:paraId="37A40303" w14:textId="77777777" w:rsidR="00E92DFB" w:rsidRDefault="00E92DFB" w:rsidP="007A6ADC">
            <w:pPr>
              <w:jc w:val="center"/>
            </w:pPr>
            <w:r>
              <w:t>23 Jun –</w:t>
            </w:r>
          </w:p>
          <w:p w14:paraId="2A144A4E" w14:textId="3084236F" w:rsidR="00E92DFB" w:rsidRDefault="00E92DFB" w:rsidP="007A6ADC">
            <w:pPr>
              <w:jc w:val="center"/>
            </w:pPr>
            <w:r>
              <w:t>19 July 2019</w:t>
            </w:r>
          </w:p>
        </w:tc>
        <w:tc>
          <w:tcPr>
            <w:tcW w:w="1747" w:type="dxa"/>
          </w:tcPr>
          <w:p w14:paraId="116370E7" w14:textId="57FD80C4" w:rsidR="00E92DFB" w:rsidRDefault="00E92DFB" w:rsidP="007A6ADC">
            <w:pPr>
              <w:jc w:val="center"/>
            </w:pPr>
            <w:r>
              <w:t xml:space="preserve">12 </w:t>
            </w:r>
          </w:p>
          <w:p w14:paraId="67735F5C" w14:textId="4DE1F04F" w:rsidR="00E92DFB" w:rsidRDefault="00E92DFB" w:rsidP="007A6ADC">
            <w:pPr>
              <w:jc w:val="center"/>
            </w:pPr>
            <w:r>
              <w:t>(2 deployments)</w:t>
            </w:r>
          </w:p>
        </w:tc>
        <w:tc>
          <w:tcPr>
            <w:tcW w:w="1748" w:type="dxa"/>
          </w:tcPr>
          <w:p w14:paraId="78804A0F" w14:textId="49E17F62" w:rsidR="00E92DFB" w:rsidRDefault="00AE7959" w:rsidP="007A6ADC">
            <w:pPr>
              <w:jc w:val="center"/>
            </w:pPr>
            <w:r>
              <w:t>31.7</w:t>
            </w:r>
          </w:p>
        </w:tc>
      </w:tr>
      <w:tr w:rsidR="00E92DFB" w14:paraId="1B0213D1" w14:textId="6CA6131D" w:rsidTr="0049269A">
        <w:tc>
          <w:tcPr>
            <w:tcW w:w="1413" w:type="dxa"/>
            <w:vAlign w:val="center"/>
          </w:tcPr>
          <w:p w14:paraId="33DBF9E7" w14:textId="77777777" w:rsidR="00E92DFB" w:rsidRDefault="00E92DFB" w:rsidP="007A6ADC">
            <w:pPr>
              <w:jc w:val="center"/>
            </w:pPr>
            <w:r>
              <w:t>L19</w:t>
            </w:r>
          </w:p>
        </w:tc>
        <w:tc>
          <w:tcPr>
            <w:tcW w:w="1276" w:type="dxa"/>
            <w:vAlign w:val="center"/>
          </w:tcPr>
          <w:p w14:paraId="190EEDCF" w14:textId="77777777" w:rsidR="00E92DFB" w:rsidRDefault="00E92DFB" w:rsidP="007A6ADC">
            <w:pPr>
              <w:jc w:val="center"/>
            </w:pPr>
            <w:r>
              <w:t>19</w:t>
            </w:r>
          </w:p>
        </w:tc>
        <w:tc>
          <w:tcPr>
            <w:tcW w:w="2553" w:type="dxa"/>
          </w:tcPr>
          <w:p w14:paraId="6CC5DE56" w14:textId="77777777" w:rsidR="00E92DFB" w:rsidRDefault="00E92DFB" w:rsidP="007A6ADC">
            <w:pPr>
              <w:jc w:val="center"/>
            </w:pPr>
            <w:r>
              <w:t xml:space="preserve">1/1 </w:t>
            </w:r>
            <w:proofErr w:type="gramStart"/>
            <w:r>
              <w:t>df ;</w:t>
            </w:r>
            <w:proofErr w:type="gramEnd"/>
            <w:r>
              <w:t xml:space="preserve"> 1/1 dm ;</w:t>
            </w:r>
          </w:p>
          <w:p w14:paraId="7DEF75A9" w14:textId="77777777" w:rsidR="00E92DFB" w:rsidRDefault="00E92DFB" w:rsidP="007A6ADC">
            <w:pPr>
              <w:jc w:val="center"/>
            </w:pPr>
            <w:r>
              <w:t xml:space="preserve">2/2 </w:t>
            </w:r>
            <w:proofErr w:type="gramStart"/>
            <w:r>
              <w:t>ad ;</w:t>
            </w:r>
            <w:proofErr w:type="gramEnd"/>
            <w:r>
              <w:t xml:space="preserve"> 4/4 ye ;</w:t>
            </w:r>
          </w:p>
          <w:p w14:paraId="6681CE4D" w14:textId="77777777" w:rsidR="00E92DFB" w:rsidRDefault="00E92DFB" w:rsidP="007A6ADC">
            <w:pPr>
              <w:jc w:val="center"/>
            </w:pPr>
            <w:r>
              <w:t xml:space="preserve">5/5 </w:t>
            </w:r>
            <w:proofErr w:type="gramStart"/>
            <w:r>
              <w:t>sub ;</w:t>
            </w:r>
            <w:proofErr w:type="gramEnd"/>
            <w:r>
              <w:t xml:space="preserve"> 0/6 </w:t>
            </w:r>
            <w:proofErr w:type="spellStart"/>
            <w:r>
              <w:t>juv</w:t>
            </w:r>
            <w:proofErr w:type="spellEnd"/>
          </w:p>
        </w:tc>
        <w:tc>
          <w:tcPr>
            <w:tcW w:w="1748" w:type="dxa"/>
            <w:vAlign w:val="center"/>
          </w:tcPr>
          <w:p w14:paraId="1CD44E32" w14:textId="77777777" w:rsidR="00E92DFB" w:rsidRDefault="00E92DFB" w:rsidP="007A6ADC">
            <w:pPr>
              <w:jc w:val="center"/>
            </w:pPr>
            <w:r>
              <w:t>05 Aug –</w:t>
            </w:r>
          </w:p>
          <w:p w14:paraId="17C88F0F" w14:textId="14890E2F" w:rsidR="00E92DFB" w:rsidRDefault="00E92DFB" w:rsidP="007A6ADC">
            <w:pPr>
              <w:jc w:val="center"/>
            </w:pPr>
            <w:r>
              <w:t>12 Aug 2019</w:t>
            </w:r>
          </w:p>
        </w:tc>
        <w:tc>
          <w:tcPr>
            <w:tcW w:w="1747" w:type="dxa"/>
          </w:tcPr>
          <w:p w14:paraId="5BCB3BE7" w14:textId="77777777" w:rsidR="00E92DFB" w:rsidRDefault="00E92DFB" w:rsidP="007A6ADC">
            <w:pPr>
              <w:jc w:val="center"/>
            </w:pPr>
            <w:r>
              <w:t>8</w:t>
            </w:r>
          </w:p>
          <w:p w14:paraId="04250373" w14:textId="7ADEE351" w:rsidR="00E92DFB" w:rsidRDefault="00E92DFB" w:rsidP="007A6ADC">
            <w:pPr>
              <w:jc w:val="center"/>
            </w:pPr>
            <w:r>
              <w:t>(1 deployment)</w:t>
            </w:r>
          </w:p>
        </w:tc>
        <w:tc>
          <w:tcPr>
            <w:tcW w:w="1748" w:type="dxa"/>
          </w:tcPr>
          <w:p w14:paraId="3A382E81" w14:textId="6BBA345E" w:rsidR="00E92DFB" w:rsidRDefault="00AE7959" w:rsidP="007A6ADC">
            <w:pPr>
              <w:jc w:val="center"/>
            </w:pPr>
            <w:r>
              <w:t>18.5</w:t>
            </w:r>
          </w:p>
        </w:tc>
      </w:tr>
      <w:tr w:rsidR="00E92DFB" w14:paraId="29CE869C" w14:textId="185CE528" w:rsidTr="0049269A">
        <w:tc>
          <w:tcPr>
            <w:tcW w:w="1413" w:type="dxa"/>
            <w:vAlign w:val="center"/>
          </w:tcPr>
          <w:p w14:paraId="39BF05E1" w14:textId="77777777" w:rsidR="00E92DFB" w:rsidRDefault="00E92DFB" w:rsidP="007A6ADC">
            <w:pPr>
              <w:jc w:val="center"/>
            </w:pPr>
            <w:r>
              <w:t>ZU21</w:t>
            </w:r>
          </w:p>
        </w:tc>
        <w:tc>
          <w:tcPr>
            <w:tcW w:w="1276" w:type="dxa"/>
            <w:vAlign w:val="center"/>
          </w:tcPr>
          <w:p w14:paraId="7051511E" w14:textId="77777777" w:rsidR="00E92DFB" w:rsidRDefault="00E92DFB" w:rsidP="007A6ADC">
            <w:pPr>
              <w:jc w:val="center"/>
            </w:pPr>
            <w:r>
              <w:t>13</w:t>
            </w:r>
          </w:p>
        </w:tc>
        <w:tc>
          <w:tcPr>
            <w:tcW w:w="2553" w:type="dxa"/>
          </w:tcPr>
          <w:p w14:paraId="7AA1D791" w14:textId="77777777" w:rsidR="00E92DFB" w:rsidRDefault="00E92DFB" w:rsidP="007A6ADC">
            <w:pPr>
              <w:jc w:val="center"/>
            </w:pPr>
            <w:r>
              <w:t xml:space="preserve">1/1 </w:t>
            </w:r>
            <w:proofErr w:type="gramStart"/>
            <w:r>
              <w:t>df ;</w:t>
            </w:r>
            <w:proofErr w:type="gramEnd"/>
            <w:r>
              <w:t xml:space="preserve"> 1/1 dm ;</w:t>
            </w:r>
          </w:p>
          <w:p w14:paraId="2DD7D6A1" w14:textId="77777777" w:rsidR="00E92DFB" w:rsidRDefault="00E92DFB" w:rsidP="007A6ADC">
            <w:pPr>
              <w:jc w:val="center"/>
            </w:pPr>
            <w:r>
              <w:t xml:space="preserve">0/1 </w:t>
            </w:r>
            <w:proofErr w:type="gramStart"/>
            <w:r>
              <w:t>ad ;</w:t>
            </w:r>
            <w:proofErr w:type="gramEnd"/>
            <w:r>
              <w:t xml:space="preserve"> 6/7 ye ;</w:t>
            </w:r>
          </w:p>
          <w:p w14:paraId="4C51A931" w14:textId="77777777" w:rsidR="00E92DFB" w:rsidRDefault="00E92DFB" w:rsidP="007A6ADC">
            <w:pPr>
              <w:jc w:val="center"/>
            </w:pPr>
            <w:r>
              <w:t xml:space="preserve">0/3 </w:t>
            </w:r>
            <w:proofErr w:type="spellStart"/>
            <w:r>
              <w:t>juv</w:t>
            </w:r>
            <w:proofErr w:type="spellEnd"/>
          </w:p>
        </w:tc>
        <w:tc>
          <w:tcPr>
            <w:tcW w:w="1748" w:type="dxa"/>
            <w:vAlign w:val="center"/>
          </w:tcPr>
          <w:p w14:paraId="73D49A4F" w14:textId="77777777" w:rsidR="00E92DFB" w:rsidRDefault="00E92DFB" w:rsidP="007A6ADC">
            <w:pPr>
              <w:jc w:val="center"/>
            </w:pPr>
            <w:r>
              <w:t>16 May –</w:t>
            </w:r>
          </w:p>
          <w:p w14:paraId="3E30BCEA" w14:textId="48A59A71" w:rsidR="00E92DFB" w:rsidRPr="003575D4" w:rsidRDefault="00E92DFB" w:rsidP="007A6ADC">
            <w:pPr>
              <w:jc w:val="center"/>
            </w:pPr>
            <w:r>
              <w:t>24 May 2021</w:t>
            </w:r>
          </w:p>
        </w:tc>
        <w:tc>
          <w:tcPr>
            <w:tcW w:w="1747" w:type="dxa"/>
          </w:tcPr>
          <w:p w14:paraId="1B37C202" w14:textId="77777777" w:rsidR="00E92DFB" w:rsidRDefault="00E92DFB" w:rsidP="007A6ADC">
            <w:pPr>
              <w:jc w:val="center"/>
            </w:pPr>
            <w:r>
              <w:t>8</w:t>
            </w:r>
          </w:p>
          <w:p w14:paraId="6ECC2C5B" w14:textId="53C39D66" w:rsidR="00E92DFB" w:rsidRDefault="00E92DFB" w:rsidP="007A6ADC">
            <w:pPr>
              <w:jc w:val="center"/>
            </w:pPr>
            <w:r>
              <w:t>(1 deployment)</w:t>
            </w:r>
          </w:p>
        </w:tc>
        <w:tc>
          <w:tcPr>
            <w:tcW w:w="1748" w:type="dxa"/>
          </w:tcPr>
          <w:p w14:paraId="3ECFDE49" w14:textId="365F1530" w:rsidR="00E92DFB" w:rsidRDefault="00AE7959" w:rsidP="007A6ADC">
            <w:pPr>
              <w:jc w:val="center"/>
            </w:pPr>
            <w:r>
              <w:t>17.6</w:t>
            </w:r>
          </w:p>
        </w:tc>
      </w:tr>
      <w:tr w:rsidR="00E92DFB" w14:paraId="623101BC" w14:textId="478F7D8C" w:rsidTr="0049269A">
        <w:tc>
          <w:tcPr>
            <w:tcW w:w="1413" w:type="dxa"/>
            <w:vAlign w:val="center"/>
          </w:tcPr>
          <w:p w14:paraId="730EE9B5" w14:textId="77777777" w:rsidR="00E92DFB" w:rsidRDefault="00E92DFB" w:rsidP="007A6ADC">
            <w:pPr>
              <w:jc w:val="center"/>
            </w:pPr>
            <w:r>
              <w:t>NQ21</w:t>
            </w:r>
          </w:p>
        </w:tc>
        <w:tc>
          <w:tcPr>
            <w:tcW w:w="1276" w:type="dxa"/>
            <w:vAlign w:val="center"/>
          </w:tcPr>
          <w:p w14:paraId="1E28B932" w14:textId="77777777" w:rsidR="00E92DFB" w:rsidRDefault="00E92DFB" w:rsidP="007A6ADC">
            <w:pPr>
              <w:jc w:val="center"/>
            </w:pPr>
            <w:r>
              <w:t>11</w:t>
            </w:r>
          </w:p>
        </w:tc>
        <w:tc>
          <w:tcPr>
            <w:tcW w:w="2553" w:type="dxa"/>
          </w:tcPr>
          <w:p w14:paraId="1B557122" w14:textId="3E640ABB" w:rsidR="00E92DFB" w:rsidRDefault="00E92DFB" w:rsidP="00E92DFB">
            <w:pPr>
              <w:tabs>
                <w:tab w:val="left" w:pos="1008"/>
                <w:tab w:val="center" w:pos="1551"/>
              </w:tabs>
              <w:jc w:val="center"/>
            </w:pPr>
            <w:r>
              <w:t xml:space="preserve">1/1 </w:t>
            </w:r>
            <w:proofErr w:type="gramStart"/>
            <w:r>
              <w:t>df ;</w:t>
            </w:r>
            <w:proofErr w:type="gramEnd"/>
            <w:r>
              <w:t xml:space="preserve"> 1/1 dm ;</w:t>
            </w:r>
          </w:p>
          <w:p w14:paraId="37E1E125" w14:textId="77777777" w:rsidR="00E92DFB" w:rsidRDefault="00E92DFB" w:rsidP="007A6ADC">
            <w:pPr>
              <w:jc w:val="center"/>
            </w:pPr>
            <w:r>
              <w:t xml:space="preserve">6/6 </w:t>
            </w:r>
            <w:proofErr w:type="gramStart"/>
            <w:r>
              <w:t>ye ;</w:t>
            </w:r>
            <w:proofErr w:type="gramEnd"/>
            <w:r>
              <w:t xml:space="preserve"> 0/3 </w:t>
            </w:r>
            <w:proofErr w:type="spellStart"/>
            <w:r>
              <w:t>juv</w:t>
            </w:r>
            <w:proofErr w:type="spellEnd"/>
          </w:p>
        </w:tc>
        <w:tc>
          <w:tcPr>
            <w:tcW w:w="1748" w:type="dxa"/>
            <w:vAlign w:val="center"/>
          </w:tcPr>
          <w:p w14:paraId="6F872054" w14:textId="77777777" w:rsidR="00E92DFB" w:rsidRDefault="00E92DFB" w:rsidP="007A6ADC">
            <w:pPr>
              <w:jc w:val="center"/>
            </w:pPr>
            <w:r>
              <w:t>11 Aug –</w:t>
            </w:r>
          </w:p>
          <w:p w14:paraId="2DF03931" w14:textId="1E50BC26" w:rsidR="00E92DFB" w:rsidRDefault="00E92DFB" w:rsidP="007A6ADC">
            <w:pPr>
              <w:jc w:val="center"/>
            </w:pPr>
            <w:r>
              <w:t>17 Aug 2021</w:t>
            </w:r>
          </w:p>
        </w:tc>
        <w:tc>
          <w:tcPr>
            <w:tcW w:w="1747" w:type="dxa"/>
          </w:tcPr>
          <w:p w14:paraId="58518EB9" w14:textId="77777777" w:rsidR="00E92DFB" w:rsidRDefault="00E92DFB" w:rsidP="007A6ADC">
            <w:pPr>
              <w:jc w:val="center"/>
            </w:pPr>
            <w:r>
              <w:t>5</w:t>
            </w:r>
          </w:p>
          <w:p w14:paraId="73CEDE3F" w14:textId="57E2A99A" w:rsidR="00E92DFB" w:rsidRDefault="00E92DFB" w:rsidP="007A6ADC">
            <w:pPr>
              <w:jc w:val="center"/>
            </w:pPr>
            <w:r>
              <w:t>(1 deployment)</w:t>
            </w:r>
          </w:p>
        </w:tc>
        <w:tc>
          <w:tcPr>
            <w:tcW w:w="1748" w:type="dxa"/>
          </w:tcPr>
          <w:p w14:paraId="66D03455" w14:textId="2D4B8630" w:rsidR="00E92DFB" w:rsidRDefault="00AE7959" w:rsidP="007A6ADC">
            <w:pPr>
              <w:jc w:val="center"/>
            </w:pPr>
            <w:r>
              <w:t>9.5</w:t>
            </w:r>
          </w:p>
        </w:tc>
      </w:tr>
    </w:tbl>
    <w:p w14:paraId="734A54F1" w14:textId="77777777" w:rsidR="00B3516D" w:rsidRDefault="00B3516D" w:rsidP="0049269A">
      <w:pPr>
        <w:spacing w:before="120" w:line="240" w:lineRule="auto"/>
        <w:jc w:val="both"/>
        <w:rPr>
          <w:rFonts w:ascii="Arial" w:hAnsi="Arial" w:cs="Arial"/>
          <w:sz w:val="16"/>
        </w:rPr>
      </w:pPr>
    </w:p>
    <w:p w14:paraId="088728C7" w14:textId="71744EEA" w:rsidR="00855A15" w:rsidRPr="00B3516D" w:rsidRDefault="006D4730" w:rsidP="00B3516D">
      <w:pPr>
        <w:spacing w:before="120" w:line="240" w:lineRule="auto"/>
        <w:ind w:left="-454" w:right="-454"/>
        <w:jc w:val="both"/>
        <w:rPr>
          <w:rFonts w:ascii="Arial" w:hAnsi="Arial" w:cs="Arial"/>
          <w:sz w:val="16"/>
        </w:rPr>
      </w:pPr>
      <w:r w:rsidRPr="007320E1">
        <w:rPr>
          <w:rFonts w:ascii="Arial" w:hAnsi="Arial" w:cs="Arial"/>
          <w:sz w:val="16"/>
        </w:rPr>
        <w:t>Table S2. Information on all individuals composing the five recorded groups, with each line representing one individual.</w:t>
      </w:r>
      <w:r w:rsidR="00B3516D">
        <w:rPr>
          <w:rFonts w:ascii="Arial" w:hAnsi="Arial" w:cs="Arial"/>
          <w:sz w:val="16"/>
        </w:rPr>
        <w:t xml:space="preserve"> (P) next to an individual’s name indicate that this individual was pregnant for at least part of the data collection.</w:t>
      </w:r>
      <w:r w:rsidRPr="007320E1">
        <w:rPr>
          <w:rFonts w:ascii="Arial" w:hAnsi="Arial" w:cs="Arial"/>
          <w:sz w:val="16"/>
        </w:rPr>
        <w:t xml:space="preserve"> DOB = Date </w:t>
      </w:r>
      <w:proofErr w:type="gramStart"/>
      <w:r w:rsidRPr="007320E1">
        <w:rPr>
          <w:rFonts w:ascii="Arial" w:hAnsi="Arial" w:cs="Arial"/>
          <w:sz w:val="16"/>
        </w:rPr>
        <w:t>Of</w:t>
      </w:r>
      <w:proofErr w:type="gramEnd"/>
      <w:r w:rsidRPr="007320E1">
        <w:rPr>
          <w:rFonts w:ascii="Arial" w:hAnsi="Arial" w:cs="Arial"/>
          <w:sz w:val="16"/>
        </w:rPr>
        <w:t xml:space="preserve"> Birth.</w:t>
      </w:r>
      <w:r>
        <w:rPr>
          <w:rFonts w:ascii="Arial" w:hAnsi="Arial" w:cs="Arial"/>
          <w:sz w:val="16"/>
        </w:rPr>
        <w:t xml:space="preserve"> ‘</w:t>
      </w:r>
      <w:r w:rsidRPr="00763ED4">
        <w:rPr>
          <w:rFonts w:ascii="Arial" w:hAnsi="Arial" w:cs="Arial"/>
          <w:i/>
          <w:sz w:val="16"/>
        </w:rPr>
        <w:t>Tenure</w:t>
      </w:r>
      <w:r>
        <w:rPr>
          <w:rFonts w:ascii="Arial" w:hAnsi="Arial" w:cs="Arial"/>
          <w:sz w:val="16"/>
        </w:rPr>
        <w:t>’ indicates the dates at which dominance was established (only for dominant individuals). ‘</w:t>
      </w:r>
      <w:r w:rsidRPr="00763ED4">
        <w:rPr>
          <w:rFonts w:ascii="Arial" w:hAnsi="Arial" w:cs="Arial"/>
          <w:i/>
          <w:sz w:val="16"/>
        </w:rPr>
        <w:t>Natal’</w:t>
      </w:r>
      <w:r>
        <w:rPr>
          <w:rFonts w:ascii="Arial" w:hAnsi="Arial" w:cs="Arial"/>
          <w:sz w:val="16"/>
        </w:rPr>
        <w:t xml:space="preserve"> indicates whether or not the individual was born in the group it was recorded in.</w:t>
      </w:r>
      <w:r w:rsidRPr="007320E1">
        <w:rPr>
          <w:rFonts w:ascii="Arial" w:hAnsi="Arial" w:cs="Arial"/>
          <w:sz w:val="16"/>
        </w:rPr>
        <w:t xml:space="preserve"> ‘</w:t>
      </w:r>
      <w:r w:rsidRPr="007320E1">
        <w:rPr>
          <w:rFonts w:ascii="Arial" w:hAnsi="Arial" w:cs="Arial"/>
          <w:i/>
          <w:sz w:val="16"/>
        </w:rPr>
        <w:t>Recording type’</w:t>
      </w:r>
      <w:r w:rsidRPr="007320E1">
        <w:rPr>
          <w:rFonts w:ascii="Arial" w:hAnsi="Arial" w:cs="Arial"/>
          <w:sz w:val="16"/>
        </w:rPr>
        <w:t xml:space="preserve"> indicates how movement data was collected: </w:t>
      </w:r>
      <w:r w:rsidRPr="007320E1">
        <w:rPr>
          <w:rFonts w:ascii="Arial" w:hAnsi="Arial" w:cs="Arial"/>
          <w:i/>
          <w:sz w:val="16"/>
        </w:rPr>
        <w:t>collar</w:t>
      </w:r>
      <w:r w:rsidRPr="007320E1">
        <w:rPr>
          <w:rFonts w:ascii="Arial" w:hAnsi="Arial" w:cs="Arial"/>
          <w:sz w:val="16"/>
        </w:rPr>
        <w:t xml:space="preserve"> = using </w:t>
      </w:r>
      <w:proofErr w:type="spellStart"/>
      <w:r w:rsidRPr="007320E1">
        <w:rPr>
          <w:rFonts w:ascii="Arial" w:hAnsi="Arial" w:cs="Arial"/>
          <w:sz w:val="16"/>
        </w:rPr>
        <w:t>gps</w:t>
      </w:r>
      <w:proofErr w:type="spellEnd"/>
      <w:r w:rsidRPr="007320E1">
        <w:rPr>
          <w:rFonts w:ascii="Arial" w:hAnsi="Arial" w:cs="Arial"/>
          <w:sz w:val="16"/>
        </w:rPr>
        <w:t xml:space="preserve"> tags mounted on a </w:t>
      </w:r>
      <w:proofErr w:type="gramStart"/>
      <w:r w:rsidRPr="007320E1">
        <w:rPr>
          <w:rFonts w:ascii="Arial" w:hAnsi="Arial" w:cs="Arial"/>
          <w:sz w:val="16"/>
        </w:rPr>
        <w:t>collar ;</w:t>
      </w:r>
      <w:proofErr w:type="gramEnd"/>
      <w:r w:rsidRPr="007320E1">
        <w:rPr>
          <w:rFonts w:ascii="Arial" w:hAnsi="Arial" w:cs="Arial"/>
          <w:sz w:val="16"/>
        </w:rPr>
        <w:t xml:space="preserve"> </w:t>
      </w:r>
      <w:r w:rsidRPr="007320E1">
        <w:rPr>
          <w:rFonts w:ascii="Arial" w:hAnsi="Arial" w:cs="Arial"/>
          <w:i/>
          <w:sz w:val="16"/>
        </w:rPr>
        <w:t>focal</w:t>
      </w:r>
      <w:r w:rsidRPr="007320E1">
        <w:rPr>
          <w:rFonts w:ascii="Arial" w:hAnsi="Arial" w:cs="Arial"/>
          <w:sz w:val="16"/>
        </w:rPr>
        <w:t xml:space="preserve"> = following the individual with a </w:t>
      </w:r>
      <w:proofErr w:type="spellStart"/>
      <w:r w:rsidRPr="007320E1">
        <w:rPr>
          <w:rFonts w:ascii="Arial" w:hAnsi="Arial" w:cs="Arial"/>
          <w:sz w:val="16"/>
        </w:rPr>
        <w:t>gps</w:t>
      </w:r>
      <w:proofErr w:type="spellEnd"/>
      <w:r w:rsidRPr="007320E1">
        <w:rPr>
          <w:rFonts w:ascii="Arial" w:hAnsi="Arial" w:cs="Arial"/>
          <w:sz w:val="16"/>
        </w:rPr>
        <w:t xml:space="preserve"> unit strapped to a pole ; </w:t>
      </w:r>
      <w:r w:rsidRPr="007320E1">
        <w:rPr>
          <w:rFonts w:ascii="Arial" w:hAnsi="Arial" w:cs="Arial"/>
          <w:i/>
          <w:sz w:val="16"/>
        </w:rPr>
        <w:t>none</w:t>
      </w:r>
      <w:r w:rsidRPr="007320E1">
        <w:rPr>
          <w:rFonts w:ascii="Arial" w:hAnsi="Arial" w:cs="Arial"/>
          <w:sz w:val="16"/>
        </w:rPr>
        <w:t xml:space="preserve"> = this individual could not be recorded. </w:t>
      </w:r>
      <w:r w:rsidRPr="007320E1">
        <w:rPr>
          <w:rFonts w:ascii="Arial" w:hAnsi="Arial" w:cs="Arial"/>
          <w:i/>
          <w:sz w:val="16"/>
        </w:rPr>
        <w:t>‘# record days’</w:t>
      </w:r>
      <w:r w:rsidRPr="007320E1">
        <w:rPr>
          <w:rFonts w:ascii="Arial" w:hAnsi="Arial" w:cs="Arial"/>
          <w:sz w:val="16"/>
        </w:rPr>
        <w:t xml:space="preserve"> indicates the number of days this individual was recorded out of all the days used in the analysis. </w:t>
      </w:r>
      <w:r w:rsidRPr="007320E1">
        <w:rPr>
          <w:rFonts w:ascii="Arial" w:hAnsi="Arial" w:cs="Arial"/>
          <w:i/>
          <w:sz w:val="16"/>
        </w:rPr>
        <w:t>‘# absent days</w:t>
      </w:r>
      <w:r w:rsidRPr="007320E1">
        <w:rPr>
          <w:rFonts w:ascii="Arial" w:hAnsi="Arial" w:cs="Arial"/>
          <w:sz w:val="16"/>
        </w:rPr>
        <w:t>’ indicates the number of days this individual was absent from the group, out of all the days used in the an</w:t>
      </w:r>
      <w:r>
        <w:rPr>
          <w:rFonts w:ascii="Arial" w:hAnsi="Arial" w:cs="Arial"/>
          <w:sz w:val="16"/>
        </w:rPr>
        <w:t>a</w:t>
      </w:r>
      <w:r w:rsidRPr="007320E1">
        <w:rPr>
          <w:rFonts w:ascii="Arial" w:hAnsi="Arial" w:cs="Arial"/>
          <w:sz w:val="16"/>
        </w:rPr>
        <w:t xml:space="preserve">lysis, with the reason in parentheses: </w:t>
      </w:r>
      <w:r w:rsidRPr="007320E1">
        <w:rPr>
          <w:rFonts w:ascii="Arial" w:hAnsi="Arial" w:cs="Arial"/>
          <w:i/>
          <w:sz w:val="16"/>
        </w:rPr>
        <w:t>BS</w:t>
      </w:r>
      <w:r w:rsidRPr="007320E1">
        <w:rPr>
          <w:rFonts w:ascii="Arial" w:hAnsi="Arial" w:cs="Arial"/>
          <w:sz w:val="16"/>
        </w:rPr>
        <w:t xml:space="preserve"> = baby-sitting at the communal </w:t>
      </w:r>
      <w:proofErr w:type="gramStart"/>
      <w:r w:rsidRPr="007320E1">
        <w:rPr>
          <w:rFonts w:ascii="Arial" w:hAnsi="Arial" w:cs="Arial"/>
          <w:sz w:val="16"/>
        </w:rPr>
        <w:t>burrow ;</w:t>
      </w:r>
      <w:proofErr w:type="gramEnd"/>
      <w:r w:rsidRPr="007320E1">
        <w:rPr>
          <w:rFonts w:ascii="Arial" w:hAnsi="Arial" w:cs="Arial"/>
          <w:sz w:val="16"/>
        </w:rPr>
        <w:t xml:space="preserve"> </w:t>
      </w:r>
      <w:r w:rsidRPr="007320E1">
        <w:rPr>
          <w:rFonts w:ascii="Arial" w:hAnsi="Arial" w:cs="Arial"/>
          <w:i/>
          <w:sz w:val="16"/>
        </w:rPr>
        <w:t>EV</w:t>
      </w:r>
      <w:r w:rsidRPr="007320E1">
        <w:rPr>
          <w:rFonts w:ascii="Arial" w:hAnsi="Arial" w:cs="Arial"/>
          <w:sz w:val="16"/>
        </w:rPr>
        <w:t xml:space="preserve"> = evicted from the group ; </w:t>
      </w:r>
      <w:r w:rsidRPr="007320E1">
        <w:rPr>
          <w:rFonts w:ascii="Arial" w:hAnsi="Arial" w:cs="Arial"/>
          <w:i/>
          <w:sz w:val="16"/>
        </w:rPr>
        <w:t>ROV</w:t>
      </w:r>
      <w:r w:rsidRPr="007320E1">
        <w:rPr>
          <w:rFonts w:ascii="Arial" w:hAnsi="Arial" w:cs="Arial"/>
          <w:sz w:val="16"/>
        </w:rPr>
        <w:t xml:space="preserve"> = roving.</w:t>
      </w:r>
      <w:r>
        <w:rPr>
          <w:rFonts w:ascii="Arial" w:hAnsi="Arial" w:cs="Arial"/>
          <w:sz w:val="16"/>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Name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Code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Sex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Status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rPr>
            </w:pPr>
            <w:r>
              <w:rPr>
                <w:rFonts w:asciiTheme="majorHAnsi" w:eastAsia="Times New Roman" w:hAnsiTheme="majorHAnsi" w:cstheme="majorHAnsi"/>
                <w:b/>
                <w:szCs w:val="20"/>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rPr>
            </w:pPr>
            <w:r>
              <w:rPr>
                <w:rFonts w:asciiTheme="majorHAnsi" w:eastAsia="Times New Roman" w:hAnsiTheme="majorHAnsi" w:cstheme="majorHAnsi"/>
                <w:b/>
                <w:szCs w:val="20"/>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FLINT</w:t>
            </w:r>
            <w:r w:rsidR="00B3516D">
              <w:rPr>
                <w:rFonts w:asciiTheme="majorHAnsi" w:eastAsia="Times New Roman" w:hAnsiTheme="majorHAnsi" w:cstheme="majorHAnsi"/>
                <w:sz w:val="20"/>
                <w:szCs w:val="20"/>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rPr>
            </w:pPr>
            <w:r>
              <w:rPr>
                <w:rFonts w:asciiTheme="majorHAnsi" w:eastAsia="Times New Roman" w:hAnsiTheme="majorHAnsi" w:cstheme="majorHAnsi"/>
                <w:sz w:val="20"/>
                <w:szCs w:val="20"/>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w:t>
            </w:r>
          </w:p>
        </w:tc>
      </w:tr>
    </w:tbl>
    <w:p w14:paraId="151BB974" w14:textId="77777777" w:rsidR="006D4730" w:rsidRDefault="006D4730" w:rsidP="00B3516D">
      <w:pPr>
        <w:spacing w:before="120" w:line="240" w:lineRule="auto"/>
        <w:ind w:right="-1134"/>
        <w:jc w:val="both"/>
      </w:pPr>
    </w:p>
    <w:p w14:paraId="0B4A9CA1" w14:textId="0CD3F7D1" w:rsidR="00DE7466" w:rsidRPr="006D4730" w:rsidRDefault="006D4730" w:rsidP="0049269A">
      <w:pPr>
        <w:spacing w:before="120" w:line="240" w:lineRule="auto"/>
        <w:jc w:val="both"/>
        <w:rPr>
          <w:rFonts w:ascii="Arial" w:hAnsi="Arial" w:cs="Arial"/>
          <w:sz w:val="16"/>
          <w:szCs w:val="16"/>
        </w:rPr>
      </w:pPr>
      <w:r>
        <w:rPr>
          <w:noProof/>
        </w:rPr>
        <w:drawing>
          <wp:anchor distT="0" distB="0" distL="114300" distR="114300" simplePos="0" relativeHeight="251659264" behindDoc="0" locked="0" layoutInCell="1" allowOverlap="1" wp14:anchorId="35B4C613" wp14:editId="3CA25E9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pPr>
      <w:r>
        <w:rPr>
          <w:b/>
          <w:noProof/>
          <w:sz w:val="24"/>
        </w:rPr>
        <w:drawing>
          <wp:anchor distT="0" distB="0" distL="114300" distR="114300" simplePos="0" relativeHeight="251654144" behindDoc="0" locked="0" layoutInCell="1" allowOverlap="1" wp14:anchorId="1AF32CAE" wp14:editId="3C13B4DA">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rPr>
      </w:pPr>
    </w:p>
    <w:p w14:paraId="0909A35B" w14:textId="33E24C14" w:rsidR="00B02548" w:rsidRDefault="0049269A" w:rsidP="007A6ADC">
      <w:pPr>
        <w:spacing w:line="240" w:lineRule="auto"/>
        <w:rPr>
          <w:b/>
          <w:sz w:val="24"/>
        </w:rPr>
      </w:pPr>
      <w:r>
        <w:rPr>
          <w:b/>
          <w:noProof/>
          <w:sz w:val="24"/>
        </w:rPr>
        <w:lastRenderedPageBreak/>
        <w:drawing>
          <wp:anchor distT="0" distB="0" distL="114300" distR="114300" simplePos="0" relativeHeight="251657216" behindDoc="0" locked="0" layoutInCell="1" allowOverlap="1" wp14:anchorId="214E54A2" wp14:editId="5B0DDB8C">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58240" behindDoc="0" locked="0" layoutInCell="1" allowOverlap="1" wp14:anchorId="508F423E" wp14:editId="3DAC6738">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rPr>
        <w:drawing>
          <wp:anchor distT="0" distB="0" distL="114300" distR="114300" simplePos="0" relativeHeight="251656192" behindDoc="0" locked="0" layoutInCell="1" allowOverlap="1" wp14:anchorId="00D4B240" wp14:editId="1A00B5A0">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rPr>
      </w:pPr>
    </w:p>
    <w:p w14:paraId="2E4D2885" w14:textId="03F1E4BD" w:rsidR="003F4E92" w:rsidRPr="007A6ADC" w:rsidRDefault="0083180B" w:rsidP="007A6ADC">
      <w:pPr>
        <w:spacing w:line="240" w:lineRule="auto"/>
        <w:rPr>
          <w:b/>
          <w:sz w:val="24"/>
        </w:rPr>
      </w:pPr>
      <w:r>
        <w:rPr>
          <w:b/>
          <w:sz w:val="24"/>
        </w:rPr>
        <w:t>2</w:t>
      </w:r>
      <w:r w:rsidR="006F62D4">
        <w:rPr>
          <w:b/>
          <w:sz w:val="24"/>
        </w:rPr>
        <w:t xml:space="preserve"> </w:t>
      </w:r>
      <w:del w:id="1" w:author="Seretta Gamba" w:date="2022-02-01T11:37:00Z">
        <w:r w:rsidR="006F62D4" w:rsidDel="00DA44BE">
          <w:rPr>
            <w:b/>
            <w:sz w:val="24"/>
          </w:rPr>
          <w:delText>-</w:delText>
        </w:r>
      </w:del>
      <w:ins w:id="2" w:author="Seretta Gamba" w:date="2022-02-01T11:37:00Z">
        <w:r w:rsidR="00DA44BE">
          <w:rPr>
            <w:b/>
            <w:sz w:val="24"/>
          </w:rPr>
          <w:t>–</w:t>
        </w:r>
      </w:ins>
      <w:r w:rsidR="006F62D4">
        <w:rPr>
          <w:b/>
          <w:sz w:val="24"/>
        </w:rPr>
        <w:t xml:space="preserve"> </w:t>
      </w:r>
      <w:r w:rsidR="00682511">
        <w:rPr>
          <w:b/>
          <w:sz w:val="24"/>
        </w:rPr>
        <w:t>Alternative i</w:t>
      </w:r>
      <w:r w:rsidR="000C24F7" w:rsidRPr="007A6ADC">
        <w:rPr>
          <w:b/>
          <w:sz w:val="24"/>
        </w:rPr>
        <w:t>nfluence score</w:t>
      </w:r>
      <w:r w:rsidR="00DE7466">
        <w:rPr>
          <w:b/>
          <w:sz w:val="24"/>
        </w:rPr>
        <w:t>s</w:t>
      </w:r>
      <w:r w:rsidR="000C24F7" w:rsidRPr="007A6ADC">
        <w:rPr>
          <w:b/>
          <w:sz w:val="24"/>
        </w:rPr>
        <w:t xml:space="preserve"> based on individual positions</w:t>
      </w:r>
    </w:p>
    <w:p w14:paraId="091277F3" w14:textId="01ADC679" w:rsidR="006D75CB" w:rsidRDefault="00EA2533" w:rsidP="007A6ADC">
      <w:pPr>
        <w:spacing w:line="240" w:lineRule="auto"/>
      </w:pPr>
      <w:r>
        <w:t>Depending on the movement characteristics of the social species under study,</w:t>
      </w:r>
      <w:r w:rsidR="007C4264">
        <w:t xml:space="preserve"> individual cues </w:t>
      </w:r>
      <w:r w:rsidR="000028A0">
        <w:t xml:space="preserve">that </w:t>
      </w:r>
      <w:r w:rsidR="007C4264">
        <w:t>exert influence on the rest of the group’s movement</w:t>
      </w:r>
      <w:r w:rsidR="000028A0">
        <w:t xml:space="preserve"> can vary</w:t>
      </w:r>
      <w:r w:rsidR="007C4264">
        <w:t>.</w:t>
      </w:r>
      <w:r>
        <w:t xml:space="preserve"> In addition to the </w:t>
      </w:r>
      <w:proofErr w:type="gramStart"/>
      <w:r>
        <w:t>two influence</w:t>
      </w:r>
      <w:proofErr w:type="gramEnd"/>
      <w:r>
        <w:t xml:space="preserve"> metrics based on individual </w:t>
      </w:r>
      <w:r w:rsidR="00C22DFA">
        <w:t xml:space="preserve">relative </w:t>
      </w:r>
      <w:r>
        <w:t xml:space="preserve">movement </w:t>
      </w:r>
      <w:r w:rsidR="00C22DFA">
        <w:rPr>
          <w:rFonts w:eastAsia="Times New Roman" w:cstheme="minorHAnsi"/>
          <w:color w:val="000000"/>
        </w:rPr>
        <w:t>(i.e. the group follows their speed and/or direction of motion, see main text)</w:t>
      </w:r>
      <w:r>
        <w:t xml:space="preserve">, </w:t>
      </w:r>
      <w:r w:rsidR="00C22DFA">
        <w:rPr>
          <w:rFonts w:eastAsia="Times New Roman" w:cstheme="minorHAnsi"/>
          <w:color w:val="000000"/>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rPr>
      </w:pPr>
      <w:r w:rsidRPr="007E1B39">
        <w:rPr>
          <w:rFonts w:eastAsia="Times New Roman" w:cstheme="minorHAnsi"/>
          <w:b/>
          <w:bCs/>
          <w:color w:val="000000"/>
        </w:rPr>
        <w:t>Position turning influence</w:t>
      </w:r>
      <w:r>
        <w:rPr>
          <w:rFonts w:eastAsia="Times New Roman" w:cstheme="minorHAnsi"/>
          <w:bCs/>
          <w:color w:val="000000"/>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rPr>
        <w:t xml:space="preserve">. </w:t>
      </w:r>
      <w:r>
        <w:rPr>
          <w:rFonts w:eastAsia="Times New Roman" w:cstheme="minorHAnsi"/>
          <w:bCs/>
          <w:color w:val="000000"/>
        </w:rPr>
        <w:t xml:space="preserve">Similarly, </w:t>
      </w:r>
      <w:r w:rsidRPr="00252F3B">
        <w:rPr>
          <w:rFonts w:eastAsia="Times New Roman" w:cstheme="minorHAnsi"/>
          <w:b/>
          <w:bCs/>
          <w:color w:val="000000"/>
        </w:rPr>
        <w:t>position speeding influence</w:t>
      </w:r>
      <w:r>
        <w:rPr>
          <w:rFonts w:eastAsia="Times New Roman" w:cstheme="minorHAnsi"/>
          <w:bCs/>
          <w:color w:val="000000"/>
        </w:rPr>
        <w:t xml:space="preserve"> is defined as the probability that the group speeds up as a function of the front-back position of an individual</w:t>
      </w:r>
      <w:r w:rsidR="000B4F06">
        <w:rPr>
          <w:rFonts w:eastAsia="Times New Roman" w:cstheme="minorHAnsi"/>
          <w:bCs/>
          <w:color w:val="000000"/>
        </w:rPr>
        <w:t>.</w:t>
      </w:r>
      <w:r>
        <w:rPr>
          <w:rFonts w:eastAsia="Times New Roman" w:cstheme="minorHAnsi"/>
          <w:bCs/>
          <w:color w:val="000000"/>
        </w:rPr>
        <w:t xml:space="preserve"> </w:t>
      </w:r>
    </w:p>
    <w:p w14:paraId="270A85AF" w14:textId="27BF0829" w:rsidR="000C2B75" w:rsidRPr="00EA2533" w:rsidRDefault="000C2B75" w:rsidP="007A6ADC">
      <w:pPr>
        <w:spacing w:line="240" w:lineRule="auto"/>
        <w:rPr>
          <w:rFonts w:eastAsia="Times New Roman" w:cstheme="minorHAnsi"/>
          <w:lang w:val="en-CA"/>
        </w:rPr>
      </w:pPr>
      <w: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t xml:space="preserve">Similarly, the binary response variable for position speeding influence is the probability of the group to speed up and the continuous predictor variable is the front-back position, defined as </w:t>
      </w:r>
      <w:r w:rsidR="00814401">
        <w:t>the x-value of the individual’s past position in the group reference frame.</w:t>
      </w:r>
      <w:r w:rsidR="00EA2533">
        <w:t xml:space="preserve"> See methods in the main text for more details about data processing</w:t>
      </w:r>
      <w:r w:rsidR="000028A0">
        <w:t xml:space="preserve">. </w:t>
      </w:r>
    </w:p>
    <w:p w14:paraId="1E773C14" w14:textId="13D07328" w:rsidR="000C24F7" w:rsidRDefault="00B3516D" w:rsidP="0049269A">
      <w:pPr>
        <w:spacing w:line="240" w:lineRule="auto"/>
        <w:ind w:left="1701" w:right="1701"/>
        <w:jc w:val="both"/>
        <w:rPr>
          <w:rFonts w:ascii="Arial" w:hAnsi="Arial" w:cs="Arial"/>
          <w:sz w:val="16"/>
          <w:szCs w:val="16"/>
        </w:rPr>
      </w:pPr>
      <w:r>
        <w:rPr>
          <w:rFonts w:eastAsia="Times New Roman" w:cstheme="minorHAnsi"/>
          <w:noProof/>
          <w:lang w:val="en-CA"/>
        </w:rPr>
        <w:drawing>
          <wp:anchor distT="0" distB="0" distL="114300" distR="114300" simplePos="0" relativeHeight="251637760" behindDoc="0" locked="0" layoutInCell="1" allowOverlap="1" wp14:anchorId="2452A79F" wp14:editId="28446C48">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rPr>
        <w:t>Figure S</w:t>
      </w:r>
      <w:r w:rsidR="00B92932">
        <w:rPr>
          <w:rFonts w:ascii="Arial" w:hAnsi="Arial" w:cs="Arial"/>
          <w:sz w:val="16"/>
          <w:szCs w:val="16"/>
        </w:rPr>
        <w:t>2</w:t>
      </w:r>
      <w:r w:rsidR="00EA2533" w:rsidRPr="000028A0">
        <w:rPr>
          <w:rFonts w:ascii="Arial" w:hAnsi="Arial" w:cs="Arial"/>
          <w:sz w:val="16"/>
          <w:szCs w:val="16"/>
        </w:rPr>
        <w:t xml:space="preserve">. </w:t>
      </w:r>
      <w:r w:rsidR="000028A0" w:rsidRPr="000028A0">
        <w:rPr>
          <w:rFonts w:ascii="Arial" w:hAnsi="Arial" w:cs="Arial"/>
          <w:sz w:val="16"/>
          <w:szCs w:val="16"/>
        </w:rPr>
        <w:t xml:space="preserve">Calculation </w:t>
      </w:r>
      <w:r w:rsidR="00EA2533" w:rsidRPr="000028A0">
        <w:rPr>
          <w:rFonts w:ascii="Arial" w:hAnsi="Arial" w:cs="Arial"/>
          <w:sz w:val="16"/>
          <w:szCs w:val="16"/>
        </w:rPr>
        <w:t xml:space="preserve">of individual </w:t>
      </w:r>
      <w:r w:rsidR="000028A0" w:rsidRPr="000028A0">
        <w:rPr>
          <w:rFonts w:ascii="Arial" w:hAnsi="Arial" w:cs="Arial"/>
          <w:sz w:val="16"/>
          <w:szCs w:val="16"/>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rPr>
        <w:t xml:space="preserve">the x-value of the individual’s past position in the group reference frame. </w:t>
      </w:r>
      <w:commentRangeStart w:id="3"/>
      <w:r w:rsidR="000028A0">
        <w:rPr>
          <w:rFonts w:ascii="Arial" w:hAnsi="Arial" w:cs="Arial"/>
          <w:sz w:val="16"/>
          <w:szCs w:val="16"/>
        </w:rPr>
        <w:t>Colored solid arrows represent the past velocity vectors of two individual</w:t>
      </w:r>
      <w:ins w:id="4" w:author="Seretta Gamba" w:date="2022-02-01T11:37:00Z">
        <w:r w:rsidR="00DA44BE">
          <w:rPr>
            <w:rFonts w:ascii="Arial" w:hAnsi="Arial" w:cs="Arial"/>
            <w:sz w:val="16"/>
            <w:szCs w:val="16"/>
          </w:rPr>
          <w:t>s</w:t>
        </w:r>
      </w:ins>
      <w:r w:rsidR="000028A0">
        <w:rPr>
          <w:rFonts w:ascii="Arial" w:hAnsi="Arial" w:cs="Arial"/>
          <w:sz w:val="16"/>
          <w:szCs w:val="16"/>
        </w:rPr>
        <w:t xml:space="preserve">, black solid arrows represent the past and future velocity vectors of the group centroid. </w:t>
      </w:r>
      <w:commentRangeEnd w:id="3"/>
      <w:r w:rsidR="00DA44BE">
        <w:rPr>
          <w:rStyle w:val="CommentReference"/>
          <w:lang w:val="en-CA" w:bidi="he-IL"/>
        </w:rPr>
        <w:commentReference w:id="3"/>
      </w:r>
      <w:r w:rsidR="000028A0">
        <w:rPr>
          <w:rFonts w:ascii="Arial" w:hAnsi="Arial" w:cs="Arial"/>
          <w:sz w:val="16"/>
          <w:szCs w:val="16"/>
        </w:rPr>
        <w:t>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rPr>
      </w:pPr>
    </w:p>
    <w:p w14:paraId="1F357582" w14:textId="794FD6E4" w:rsidR="003F4E92" w:rsidRDefault="007A6ADC" w:rsidP="00E339E0">
      <w:pPr>
        <w:spacing w:line="240" w:lineRule="auto"/>
        <w:rPr>
          <w:rFonts w:cstheme="minorHAnsi"/>
        </w:rPr>
      </w:pPr>
      <w:r>
        <w:rPr>
          <w:rFonts w:cstheme="minorHAnsi"/>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rPr>
        <w:t xml:space="preserve">were </w:t>
      </w:r>
      <w:r>
        <w:rPr>
          <w:rFonts w:cstheme="minorHAnsi"/>
        </w:rPr>
        <w:t>then modelled similarly to the influence metrics presented in the main text, using a modified logistic</w:t>
      </w:r>
      <w:r w:rsidR="0049269A">
        <w:rPr>
          <w:rFonts w:cstheme="minorHAnsi"/>
        </w:rPr>
        <w:t xml:space="preserve"> </w:t>
      </w:r>
      <w:r>
        <w:rPr>
          <w:rFonts w:cstheme="minorHAnsi"/>
        </w:rPr>
        <w:t xml:space="preserve">function (see equation 1 in the main text),  and influence scores were derived from it (see </w:t>
      </w:r>
      <w:commentRangeStart w:id="5"/>
      <w:r>
        <w:rPr>
          <w:rFonts w:cstheme="minorHAnsi"/>
        </w:rPr>
        <w:t>figures 2</w:t>
      </w:r>
      <w:commentRangeEnd w:id="5"/>
      <w:r w:rsidR="00A239DB">
        <w:rPr>
          <w:rStyle w:val="CommentReference"/>
          <w:lang w:val="en-CA" w:bidi="he-IL"/>
        </w:rPr>
        <w:commentReference w:id="5"/>
      </w:r>
      <w:r>
        <w:rPr>
          <w:rFonts w:cstheme="minorHAnsi"/>
        </w:rPr>
        <w:t xml:space="preserve">E and 2F in the main text). </w:t>
      </w:r>
    </w:p>
    <w:p w14:paraId="06F3D4F4" w14:textId="533D4C50" w:rsidR="00B3516D" w:rsidRDefault="00B3516D" w:rsidP="00E339E0">
      <w:pPr>
        <w:spacing w:line="240" w:lineRule="auto"/>
        <w:rPr>
          <w:rFonts w:cstheme="minorHAnsi"/>
        </w:rPr>
      </w:pPr>
    </w:p>
    <w:p w14:paraId="32548307" w14:textId="77777777" w:rsidR="00B3516D" w:rsidRDefault="00B3516D" w:rsidP="00E339E0">
      <w:pPr>
        <w:spacing w:line="240" w:lineRule="auto"/>
        <w:rPr>
          <w:rFonts w:cstheme="minorHAnsi"/>
        </w:rPr>
      </w:pPr>
    </w:p>
    <w:p w14:paraId="68229F9D" w14:textId="13523DCD" w:rsidR="00B3516D" w:rsidRDefault="00B3516D" w:rsidP="00E339E0">
      <w:pPr>
        <w:spacing w:line="240" w:lineRule="auto"/>
        <w:rPr>
          <w:rFonts w:cstheme="minorHAnsi"/>
        </w:rPr>
      </w:pPr>
    </w:p>
    <w:p w14:paraId="5519AD4D" w14:textId="551A35EB" w:rsidR="00B3516D" w:rsidRDefault="00B3516D" w:rsidP="00E339E0">
      <w:pPr>
        <w:spacing w:line="240" w:lineRule="auto"/>
        <w:rPr>
          <w:rFonts w:cstheme="minorHAnsi"/>
        </w:rPr>
      </w:pPr>
    </w:p>
    <w:p w14:paraId="69935521" w14:textId="5435CE3F" w:rsidR="00B3516D" w:rsidRDefault="00B3516D" w:rsidP="00E339E0">
      <w:pPr>
        <w:spacing w:line="240" w:lineRule="auto"/>
        <w:rPr>
          <w:rFonts w:cstheme="minorHAnsi"/>
        </w:rPr>
      </w:pPr>
    </w:p>
    <w:p w14:paraId="2F361902" w14:textId="496A3E90" w:rsidR="00B3516D" w:rsidRDefault="00B3516D" w:rsidP="00E339E0">
      <w:pPr>
        <w:spacing w:line="240" w:lineRule="auto"/>
        <w:rPr>
          <w:rFonts w:cstheme="minorHAnsi"/>
        </w:rPr>
      </w:pPr>
    </w:p>
    <w:p w14:paraId="0BEEF62E" w14:textId="6966EA59" w:rsidR="00B3516D" w:rsidRDefault="00B3516D" w:rsidP="00E339E0">
      <w:pPr>
        <w:spacing w:line="240" w:lineRule="auto"/>
        <w:rPr>
          <w:rFonts w:cstheme="minorHAnsi"/>
        </w:rPr>
      </w:pPr>
    </w:p>
    <w:p w14:paraId="2C39358B" w14:textId="29C7EDD7" w:rsidR="00B3516D" w:rsidRDefault="00B3516D" w:rsidP="00E339E0">
      <w:pPr>
        <w:spacing w:line="240" w:lineRule="auto"/>
        <w:rPr>
          <w:rFonts w:cstheme="minorHAnsi"/>
        </w:rPr>
      </w:pPr>
    </w:p>
    <w:p w14:paraId="6954486F" w14:textId="77777777" w:rsidR="00B3516D" w:rsidRPr="00E339E0" w:rsidRDefault="00B3516D" w:rsidP="00E339E0">
      <w:pPr>
        <w:spacing w:line="240" w:lineRule="auto"/>
        <w:rPr>
          <w:rFonts w:cstheme="minorHAnsi"/>
        </w:rPr>
      </w:pPr>
    </w:p>
    <w:p w14:paraId="60E9C9ED" w14:textId="6BA76F2B" w:rsidR="003F4E92" w:rsidRPr="00B3516D" w:rsidRDefault="00B3516D" w:rsidP="00682511">
      <w:pPr>
        <w:spacing w:line="240" w:lineRule="auto"/>
        <w:rPr>
          <w:rFonts w:ascii="Arial" w:hAnsi="Arial" w:cs="Arial"/>
          <w:sz w:val="16"/>
          <w:szCs w:val="16"/>
        </w:rPr>
      </w:pPr>
      <w:commentRangeStart w:id="6"/>
      <w:r>
        <w:rPr>
          <w:noProof/>
        </w:rPr>
        <w:lastRenderedPageBreak/>
        <mc:AlternateContent>
          <mc:Choice Requires="wpg">
            <w:drawing>
              <wp:anchor distT="0" distB="0" distL="114300" distR="114300" simplePos="0" relativeHeight="251653120" behindDoc="0" locked="0" layoutInCell="1" allowOverlap="1" wp14:anchorId="0F5890C7" wp14:editId="63FABFA0">
                <wp:simplePos x="0" y="0"/>
                <wp:positionH relativeFrom="margin">
                  <wp:align>left</wp:align>
                </wp:positionH>
                <wp:positionV relativeFrom="paragraph">
                  <wp:posOffset>0</wp:posOffset>
                </wp:positionV>
                <wp:extent cx="6667500" cy="632841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667500" cy="6328410"/>
                          <a:chOff x="0" y="0"/>
                          <a:chExt cx="6667500" cy="6328410"/>
                        </a:xfrm>
                      </wpg:grpSpPr>
                      <wpg:grpSp>
                        <wpg:cNvPr id="4" name="Group 4"/>
                        <wpg:cNvGrpSpPr/>
                        <wpg:grpSpPr>
                          <a:xfrm>
                            <a:off x="0" y="0"/>
                            <a:ext cx="3619500" cy="6328410"/>
                            <a:chOff x="0" y="0"/>
                            <a:chExt cx="3619500" cy="6328410"/>
                          </a:xfrm>
                        </wpg:grpSpPr>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6328410"/>
                            </a:xfrm>
                            <a:prstGeom prst="rect">
                              <a:avLst/>
                            </a:prstGeom>
                            <a:noFill/>
                            <a:ln>
                              <a:noFill/>
                            </a:ln>
                          </pic:spPr>
                        </pic:pic>
                        <wps:wsp>
                          <wps:cNvPr id="29" name="Text Box 2"/>
                          <wps:cNvSpPr txBox="1">
                            <a:spLocks noChangeArrowheads="1"/>
                          </wps:cNvSpPr>
                          <wps:spPr bwMode="auto">
                            <a:xfrm>
                              <a:off x="495300" y="104775"/>
                              <a:ext cx="391159" cy="403224"/>
                            </a:xfrm>
                            <a:prstGeom prst="rect">
                              <a:avLst/>
                            </a:prstGeom>
                            <a:noFill/>
                            <a:ln w="9525">
                              <a:noFill/>
                              <a:miter lim="800000"/>
                              <a:headEnd/>
                              <a:tailEnd/>
                            </a:ln>
                          </wps:spPr>
                          <wps:txbx>
                            <w:txbxContent>
                              <w:p w14:paraId="7B66650C" w14:textId="77777777" w:rsidR="006D4730" w:rsidRPr="00682511" w:rsidRDefault="006D4730" w:rsidP="00682511">
                                <w:pPr>
                                  <w:rPr>
                                    <w:b/>
                                    <w:sz w:val="24"/>
                                  </w:rPr>
                                </w:pPr>
                                <w:r w:rsidRPr="00682511">
                                  <w:rPr>
                                    <w:b/>
                                    <w:sz w:val="24"/>
                                  </w:rPr>
                                  <w:t>A.</w:t>
                                </w:r>
                              </w:p>
                            </w:txbxContent>
                          </wps:txbx>
                          <wps:bodyPr rot="0" vert="horz" wrap="square" lIns="91440" tIns="45720" rIns="91440" bIns="45720" anchor="t" anchorCtr="0">
                            <a:spAutoFit/>
                          </wps:bodyPr>
                        </wps:wsp>
                      </wpg:grpSp>
                      <wpg:grpSp>
                        <wpg:cNvPr id="9" name="Group 9"/>
                        <wpg:cNvGrpSpPr/>
                        <wpg:grpSpPr>
                          <a:xfrm>
                            <a:off x="3571875" y="19050"/>
                            <a:ext cx="3095625" cy="6292850"/>
                            <a:chOff x="0" y="0"/>
                            <a:chExt cx="3095625" cy="6292850"/>
                          </a:xfrm>
                        </wpg:grpSpPr>
                        <pic:pic xmlns:pic="http://schemas.openxmlformats.org/drawingml/2006/picture">
                          <pic:nvPicPr>
                            <pic:cNvPr id="8" name="Picture 8"/>
                            <pic:cNvPicPr>
                              <a:picLocks noChangeAspect="1"/>
                            </pic:cNvPicPr>
                          </pic:nvPicPr>
                          <pic:blipFill rotWithShape="1">
                            <a:blip r:embed="rId20" cstate="print">
                              <a:extLst>
                                <a:ext uri="{28A0092B-C50C-407E-A947-70E740481C1C}">
                                  <a14:useLocalDpi xmlns:a14="http://schemas.microsoft.com/office/drawing/2010/main" val="0"/>
                                </a:ext>
                              </a:extLst>
                            </a:blip>
                            <a:srcRect l="13936"/>
                            <a:stretch/>
                          </pic:blipFill>
                          <pic:spPr bwMode="auto">
                            <a:xfrm>
                              <a:off x="0" y="0"/>
                              <a:ext cx="3095625" cy="629285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38100" y="95250"/>
                              <a:ext cx="324484" cy="403224"/>
                            </a:xfrm>
                            <a:prstGeom prst="rect">
                              <a:avLst/>
                            </a:prstGeom>
                            <a:noFill/>
                            <a:ln w="9525">
                              <a:noFill/>
                              <a:miter lim="800000"/>
                              <a:headEnd/>
                              <a:tailEnd/>
                            </a:ln>
                          </wps:spPr>
                          <wps:txbx>
                            <w:txbxContent>
                              <w:p w14:paraId="3FE47E22" w14:textId="6ADA60FD" w:rsidR="006D4730" w:rsidRPr="00682511" w:rsidRDefault="006D4730" w:rsidP="00682511">
                                <w:pPr>
                                  <w:rPr>
                                    <w:b/>
                                    <w:sz w:val="24"/>
                                  </w:rPr>
                                </w:pPr>
                                <w:r w:rsidRPr="00682511">
                                  <w:rPr>
                                    <w:b/>
                                    <w:sz w:val="24"/>
                                  </w:rPr>
                                  <w:t>B.</w:t>
                                </w:r>
                              </w:p>
                            </w:txbxContent>
                          </wps:txbx>
                          <wps:bodyPr rot="0" vert="horz" wrap="square" lIns="91440" tIns="45720" rIns="91440" bIns="45720" anchor="t" anchorCtr="0">
                            <a:spAutoFit/>
                          </wps:bodyPr>
                        </wps:wsp>
                      </wpg:grpSp>
                    </wpg:wgp>
                  </a:graphicData>
                </a:graphic>
              </wp:anchor>
            </w:drawing>
          </mc:Choice>
          <mc:Fallback>
            <w:pict>
              <v:group w14:anchorId="0F5890C7" id="Group 11" o:spid="_x0000_s1026" style="position:absolute;margin-left:0;margin-top:0;width:525pt;height:498.3pt;z-index:251653120;mso-position-horizontal:left;mso-position-horizontal-relative:margin" coordsize="66675,6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">
                <v:group id="Group 4" o:spid="_x0000_s1027" style="position:absolute;width:36195;height:63284" coordsize="36195,6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6195;height:6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">
                    <v:imagedata r:id="rId21" o:title=""/>
                  </v:shape>
                  <v:shapetype id="_x0000_t202" coordsize="21600,21600" o:spt="202" path="m,l,21600r21600,l21600,xe">
                    <v:stroke joinstyle="miter"/>
                    <v:path gradientshapeok="t" o:connecttype="rect"/>
                  </v:shapetype>
                  <v:shape id="Text Box 2" o:spid="_x0000_s1029" type="#_x0000_t202" style="position:absolute;left:4953;top:1047;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6D4730" w:rsidRPr="00682511" w:rsidRDefault="006D4730" w:rsidP="00682511">
                          <w:pPr>
                            <w:rPr>
                              <w:b/>
                              <w:sz w:val="24"/>
                            </w:rPr>
                          </w:pPr>
                          <w:r w:rsidRPr="00682511">
                            <w:rPr>
                              <w:b/>
                              <w:sz w:val="24"/>
                            </w:rPr>
                            <w:t>A.</w:t>
                          </w:r>
                        </w:p>
                      </w:txbxContent>
                    </v:textbox>
                  </v:shape>
                </v:group>
                <v:group id="Group 9" o:spid="_x0000_s1030" style="position:absolute;left:35718;top:190;width:30957;height:62929" coordsize="30956,6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8" o:spid="_x0000_s1031" type="#_x0000_t75" style="position:absolute;width:30956;height:6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">
                    <v:imagedata r:id="rId22" o:title="" cropleft="9133f"/>
                  </v:shape>
                  <v:shape id="Text Box 2" o:spid="_x0000_s1032" type="#_x0000_t202" style="position:absolute;left:381;top:952;width:324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6D4730" w:rsidRPr="00682511" w:rsidRDefault="006D4730" w:rsidP="00682511">
                          <w:pPr>
                            <w:rPr>
                              <w:b/>
                              <w:sz w:val="24"/>
                            </w:rPr>
                          </w:pPr>
                          <w:r w:rsidRPr="00682511">
                            <w:rPr>
                              <w:b/>
                              <w:sz w:val="24"/>
                            </w:rPr>
                            <w:t>B.</w:t>
                          </w:r>
                        </w:p>
                      </w:txbxContent>
                    </v:textbox>
                  </v:shape>
                </v:group>
                <w10:wrap type="topAndBottom" anchorx="margin"/>
              </v:group>
            </w:pict>
          </mc:Fallback>
        </mc:AlternateContent>
      </w:r>
      <w:r w:rsidR="00682511" w:rsidRPr="00B3516D">
        <w:rPr>
          <w:rFonts w:ascii="Arial" w:hAnsi="Arial" w:cs="Arial"/>
          <w:sz w:val="16"/>
          <w:szCs w:val="16"/>
        </w:rPr>
        <w:t xml:space="preserve">Figure </w:t>
      </w:r>
      <w:r w:rsidR="00D14852" w:rsidRPr="00B3516D">
        <w:rPr>
          <w:rFonts w:ascii="Arial" w:hAnsi="Arial" w:cs="Arial"/>
          <w:sz w:val="16"/>
          <w:szCs w:val="16"/>
        </w:rPr>
        <w:t>S</w:t>
      </w:r>
      <w:r w:rsidR="00C22DFA" w:rsidRPr="00B3516D">
        <w:rPr>
          <w:rFonts w:ascii="Arial" w:hAnsi="Arial" w:cs="Arial"/>
          <w:sz w:val="16"/>
          <w:szCs w:val="16"/>
        </w:rPr>
        <w:t>3</w:t>
      </w:r>
      <w:r w:rsidR="00D14852" w:rsidRPr="00B3516D">
        <w:rPr>
          <w:rFonts w:ascii="Arial" w:hAnsi="Arial" w:cs="Arial"/>
          <w:sz w:val="16"/>
          <w:szCs w:val="16"/>
        </w:rPr>
        <w:t xml:space="preserve">. </w:t>
      </w:r>
      <w:commentRangeEnd w:id="6"/>
      <w:r w:rsidR="00A239DB">
        <w:rPr>
          <w:rStyle w:val="CommentReference"/>
          <w:lang w:val="en-CA" w:bidi="he-IL"/>
        </w:rPr>
        <w:commentReference w:id="6"/>
      </w:r>
      <w:r w:rsidR="00D14852" w:rsidRPr="00B3516D">
        <w:rPr>
          <w:rFonts w:ascii="Arial" w:hAnsi="Arial" w:cs="Arial"/>
          <w:sz w:val="16"/>
          <w:szCs w:val="16"/>
        </w:rPr>
        <w:t xml:space="preserve">Predicted position influence scores for each recorded individual (colored dots) in the </w:t>
      </w:r>
      <w:ins w:id="7" w:author="Seretta Gamba" w:date="2022-02-01T11:41:00Z">
        <w:r w:rsidR="00A239DB">
          <w:rPr>
            <w:rFonts w:ascii="Arial" w:hAnsi="Arial" w:cs="Arial"/>
            <w:sz w:val="16"/>
            <w:szCs w:val="16"/>
          </w:rPr>
          <w:t>five</w:t>
        </w:r>
      </w:ins>
      <w:del w:id="8" w:author="Seretta Gamba" w:date="2022-02-01T11:41:00Z">
        <w:r w:rsidR="00D14852" w:rsidRPr="00B3516D" w:rsidDel="00A239DB">
          <w:rPr>
            <w:rFonts w:ascii="Arial" w:hAnsi="Arial" w:cs="Arial"/>
            <w:sz w:val="16"/>
            <w:szCs w:val="16"/>
          </w:rPr>
          <w:delText>5</w:delText>
        </w:r>
      </w:del>
      <w:r w:rsidR="00D14852" w:rsidRPr="00B3516D">
        <w:rPr>
          <w:rFonts w:ascii="Arial" w:hAnsi="Arial" w:cs="Arial"/>
          <w:sz w:val="16"/>
          <w:szCs w:val="16"/>
        </w:rPr>
        <w:t xml:space="preserve">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w:t>
      </w:r>
      <w:del w:id="9" w:author="Seretta Gamba" w:date="2022-02-01T11:41:00Z">
        <w:r w:rsidR="00D14852" w:rsidRPr="00B3516D" w:rsidDel="00A239DB">
          <w:rPr>
            <w:rFonts w:ascii="Arial" w:hAnsi="Arial" w:cs="Arial"/>
            <w:sz w:val="16"/>
            <w:szCs w:val="16"/>
          </w:rPr>
          <w:delText xml:space="preserve"> </w:delText>
        </w:r>
      </w:del>
      <w:r w:rsidR="00D14852" w:rsidRPr="00B3516D">
        <w:rPr>
          <w:rFonts w:ascii="Arial" w:hAnsi="Arial" w:cs="Arial"/>
          <w:sz w:val="16"/>
          <w:szCs w:val="16"/>
        </w:rPr>
        <w:t>(A)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pPr>
    </w:p>
    <w:p w14:paraId="3675BBD0" w14:textId="74EBC2D2" w:rsidR="00E339E0" w:rsidRDefault="00E339E0" w:rsidP="00E339E0">
      <w:pPr>
        <w:spacing w:after="0" w:line="360" w:lineRule="auto"/>
        <w:jc w:val="both"/>
        <w:rPr>
          <w:rFonts w:eastAsia="Times New Roman" w:cstheme="minorHAnsi"/>
        </w:rPr>
      </w:pPr>
    </w:p>
    <w:p w14:paraId="1B2DB09D" w14:textId="15B815FF" w:rsidR="00E339E0" w:rsidRPr="001549AF" w:rsidRDefault="0083180B" w:rsidP="00E339E0">
      <w:pPr>
        <w:spacing w:line="240" w:lineRule="auto"/>
        <w:rPr>
          <w:b/>
          <w:sz w:val="24"/>
        </w:rPr>
      </w:pPr>
      <w:r>
        <w:rPr>
          <w:b/>
          <w:sz w:val="24"/>
        </w:rPr>
        <w:t>3</w:t>
      </w:r>
      <w:r w:rsidR="00E339E0">
        <w:rPr>
          <w:b/>
          <w:sz w:val="24"/>
        </w:rPr>
        <w:t xml:space="preserve"> - </w:t>
      </w:r>
      <w:r w:rsidR="00E339E0" w:rsidRPr="001549AF">
        <w:rPr>
          <w:b/>
          <w:sz w:val="24"/>
        </w:rPr>
        <w:t xml:space="preserve">Logistic modelling with </w:t>
      </w:r>
      <w:r w:rsidR="00F869BF">
        <w:rPr>
          <w:b/>
          <w:sz w:val="24"/>
        </w:rPr>
        <w:t>two</w:t>
      </w:r>
      <w:r w:rsidR="00E339E0" w:rsidRPr="001549AF">
        <w:rPr>
          <w:b/>
          <w:sz w:val="24"/>
        </w:rPr>
        <w:t xml:space="preserve"> predictor variables</w:t>
      </w:r>
    </w:p>
    <w:p w14:paraId="33379D89" w14:textId="77777777" w:rsidR="00E339E0" w:rsidRDefault="00E339E0" w:rsidP="00E339E0">
      <w:pPr>
        <w:spacing w:after="0" w:line="360" w:lineRule="auto"/>
        <w:jc w:val="both"/>
        <w:rPr>
          <w:rFonts w:eastAsia="Times New Roman" w:cstheme="minorHAnsi"/>
        </w:rPr>
      </w:pPr>
    </w:p>
    <w:p w14:paraId="7C9D1090" w14:textId="6AE25B87" w:rsidR="00C22DFA" w:rsidRDefault="00E339E0" w:rsidP="00C22DFA">
      <w:pPr>
        <w:spacing w:after="0" w:line="240" w:lineRule="auto"/>
        <w:jc w:val="both"/>
        <w:rPr>
          <w:rFonts w:eastAsia="Times New Roman" w:cstheme="minorHAnsi"/>
          <w:color w:val="000000"/>
        </w:rPr>
      </w:pPr>
      <w:r>
        <w:rPr>
          <w:rFonts w:eastAsia="Times New Roman" w:cstheme="minorHAnsi"/>
          <w:color w:val="000000"/>
        </w:rPr>
        <w:t>To compare the strength of the two possible effects</w:t>
      </w:r>
      <w:r w:rsidR="00C22DFA">
        <w:rPr>
          <w:rFonts w:eastAsia="Times New Roman" w:cstheme="minorHAnsi"/>
          <w:color w:val="000000"/>
        </w:rPr>
        <w:t xml:space="preserve"> (position </w:t>
      </w:r>
      <w:r w:rsidR="00F869BF">
        <w:rPr>
          <w:rFonts w:eastAsia="Times New Roman" w:cstheme="minorHAnsi"/>
          <w:color w:val="000000"/>
        </w:rPr>
        <w:t>and</w:t>
      </w:r>
      <w:r w:rsidR="00C22DFA">
        <w:rPr>
          <w:rFonts w:eastAsia="Times New Roman" w:cstheme="minorHAnsi"/>
          <w:color w:val="000000"/>
        </w:rPr>
        <w:t xml:space="preserve"> movement)</w:t>
      </w:r>
      <w:r>
        <w:rPr>
          <w:rFonts w:eastAsia="Times New Roman" w:cstheme="minorHAnsi"/>
          <w:color w:val="000000"/>
        </w:rPr>
        <w:t>, we conducted an additional analysis in which we modelled the overall probability of groups to turn right as a function of</w:t>
      </w:r>
      <w:r w:rsidR="00F869BF">
        <w:rPr>
          <w:rFonts w:eastAsia="Times New Roman" w:cstheme="minorHAnsi"/>
          <w:color w:val="000000"/>
        </w:rPr>
        <w:t xml:space="preserve"> both</w:t>
      </w:r>
      <w:r>
        <w:rPr>
          <w:rFonts w:eastAsia="Times New Roman" w:cstheme="minorHAnsi"/>
          <w:color w:val="000000"/>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rPr>
        <w:t xml:space="preserve">both </w:t>
      </w:r>
      <w:r>
        <w:rPr>
          <w:rFonts w:eastAsia="Times New Roman" w:cstheme="minorHAnsi"/>
          <w:color w:val="000000"/>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rPr>
      </w:pPr>
    </w:p>
    <w:p w14:paraId="0D1E451E" w14:textId="0D7F9BFE" w:rsidR="00C22DFA" w:rsidRDefault="00C22DFA" w:rsidP="00C22DFA">
      <w:pPr>
        <w:spacing w:line="240" w:lineRule="auto"/>
      </w:pPr>
      <w:r>
        <w:t xml:space="preserve">We first computed all four individual variables (left-right movement and position and front-back movement and position) as detailed in the main text and </w:t>
      </w:r>
      <w:r w:rsidR="002C0763">
        <w:t xml:space="preserve">in section 3 </w:t>
      </w:r>
      <w:r>
        <w:t xml:space="preserve">above. We then fit two models, one for turning influence and </w:t>
      </w:r>
      <w: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w:t>
      </w:r>
      <w:commentRangeStart w:id="10"/>
      <w:r>
        <w:t>below</w:t>
      </w:r>
      <w:commentRangeEnd w:id="10"/>
      <w:r w:rsidR="00A239DB">
        <w:rPr>
          <w:rStyle w:val="CommentReference"/>
          <w:lang w:val="en-CA" w:bidi="he-IL"/>
        </w:rPr>
        <w:commentReference w:id="10"/>
      </w:r>
      <w:r>
        <w:t xml:space="preserve">): </w:t>
      </w:r>
    </w:p>
    <w:p w14:paraId="5D4E46AB" w14:textId="77777777" w:rsidR="00C22DFA" w:rsidRDefault="00C22DFA" w:rsidP="00C22DFA">
      <w:pPr>
        <w:spacing w:line="240" w:lineRule="auto"/>
        <w:jc w:val="center"/>
      </w:pPr>
      <w:r>
        <w:rPr>
          <w:rFonts w:eastAsia="Times New Roman" w:cstheme="minorHAnsi"/>
          <w:noProof/>
        </w:rPr>
        <mc:AlternateContent>
          <mc:Choice Requires="wps">
            <w:drawing>
              <wp:anchor distT="0" distB="0" distL="114300" distR="114300" simplePos="0" relativeHeight="251663360" behindDoc="0" locked="0" layoutInCell="1" allowOverlap="1" wp14:anchorId="66955565" wp14:editId="2596432E">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rPr>
                            </w:pPr>
                            <m:oMath>
                              <m:r>
                                <w:rPr>
                                  <w:rFonts w:ascii="Cambria Math" w:eastAsia="Cambria Math" w:hAnsi="Cambria Math"/>
                                  <w:color w:val="000000" w:themeColor="text1"/>
                                  <w:kern w:val="24"/>
                                  <w:sz w:val="24"/>
                                  <w:szCs w:val="48"/>
                                </w:rPr>
                                <m:t xml:space="preserve"> </m:t>
                              </m:r>
                              <m:d>
                                <m:dPr>
                                  <m:ctrlPr>
                                    <w:rPr>
                                      <w:rFonts w:ascii="Cambria Math" w:eastAsia="Cambria Math" w:hAnsi="Cambria Math"/>
                                      <w:i/>
                                      <w:color w:val="000000" w:themeColor="text1"/>
                                      <w:kern w:val="24"/>
                                      <w:sz w:val="24"/>
                                      <w:szCs w:val="48"/>
                                    </w:rPr>
                                  </m:ctrlPr>
                                </m:dPr>
                                <m:e>
                                  <m:r>
                                    <w:rPr>
                                      <w:rFonts w:ascii="Cambria Math" w:eastAsia="Cambria Math" w:hAnsi="Cambria Math"/>
                                      <w:color w:val="000000" w:themeColor="text1"/>
                                      <w:kern w:val="24"/>
                                      <w:sz w:val="24"/>
                                      <w:szCs w:val="48"/>
                                    </w:rPr>
                                    <m:t>2</m:t>
                                  </m:r>
                                </m:e>
                              </m:d>
                              <m:r>
                                <w:rPr>
                                  <w:rFonts w:ascii="Cambria Math" w:eastAsia="Cambria Math" w:hAnsi="Cambria Math"/>
                                  <w:color w:val="000000" w:themeColor="text1"/>
                                  <w:kern w:val="24"/>
                                  <w:sz w:val="24"/>
                                  <w:szCs w:val="48"/>
                                </w:rPr>
                                <m:t xml:space="preserve">  f</m:t>
                              </m:r>
                              <m:d>
                                <m:dPr>
                                  <m:ctrlPr>
                                    <w:rPr>
                                      <w:rFonts w:ascii="Cambria Math" w:eastAsia="Cambria Math" w:hAnsi="Cambria Math"/>
                                      <w:i/>
                                      <w:iCs/>
                                      <w:color w:val="000000" w:themeColor="text1"/>
                                      <w:kern w:val="24"/>
                                      <w:sz w:val="24"/>
                                      <w:szCs w:val="48"/>
                                    </w:rPr>
                                  </m:ctrlPr>
                                </m:dPr>
                                <m:e>
                                  <m:r>
                                    <w:rPr>
                                      <w:rFonts w:ascii="Cambria Math" w:eastAsia="Cambria Math" w:hAnsi="Cambria Math"/>
                                      <w:color w:val="000000" w:themeColor="text1"/>
                                      <w:kern w:val="24"/>
                                      <w:sz w:val="24"/>
                                      <w:szCs w:val="48"/>
                                    </w:rPr>
                                    <m:t>x</m:t>
                                  </m:r>
                                </m:e>
                              </m:d>
                              <m:r>
                                <w:rPr>
                                  <w:rFonts w:ascii="Cambria Math" w:eastAsia="Cambria Math" w:hAnsi="Cambria Math"/>
                                  <w:color w:val="000000" w:themeColor="text1"/>
                                  <w:kern w:val="24"/>
                                  <w:sz w:val="24"/>
                                  <w:szCs w:val="48"/>
                                </w:rPr>
                                <m:t>= [</m:t>
                              </m:r>
                              <m:r>
                                <m:rPr>
                                  <m:sty m:val="bi"/>
                                </m:rPr>
                                <w:rPr>
                                  <w:rFonts w:ascii="Cambria Math" w:eastAsia="Cambria Math" w:hAnsi="Cambria Math"/>
                                  <w:color w:val="000000" w:themeColor="text1"/>
                                  <w:kern w:val="24"/>
                                  <w:sz w:val="24"/>
                                  <w:szCs w:val="48"/>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rPr>
                                    <m:t>1+</m:t>
                                  </m:r>
                                  <m:sSup>
                                    <m:sSupPr>
                                      <m:ctrlPr>
                                        <w:rPr>
                                          <w:rFonts w:ascii="Cambria Math" w:eastAsia="Cambria Math" w:hAnsi="Cambria Math"/>
                                          <w:i/>
                                          <w:iCs/>
                                          <w:color w:val="000000" w:themeColor="text1"/>
                                          <w:kern w:val="24"/>
                                          <w:sz w:val="24"/>
                                          <w:szCs w:val="48"/>
                                        </w:rPr>
                                      </m:ctrlPr>
                                    </m:sSupPr>
                                    <m:e>
                                      <m:r>
                                        <w:rPr>
                                          <w:rFonts w:ascii="Cambria Math" w:eastAsia="Cambria Math" w:hAnsi="Cambria Math"/>
                                          <w:color w:val="000000" w:themeColor="text1"/>
                                          <w:kern w:val="24"/>
                                          <w:sz w:val="24"/>
                                          <w:szCs w:val="48"/>
                                        </w:rPr>
                                        <m:t>e</m:t>
                                      </m:r>
                                    </m:e>
                                    <m:sup>
                                      <m:r>
                                        <w:rPr>
                                          <w:rFonts w:ascii="Cambria Math" w:eastAsia="Cambria Math" w:hAnsi="Cambria Math"/>
                                          <w:color w:val="000000" w:themeColor="text1"/>
                                          <w:kern w:val="24"/>
                                          <w:sz w:val="24"/>
                                          <w:szCs w:val="48"/>
                                        </w:rPr>
                                        <m:t>-(</m:t>
                                      </m:r>
                                      <m:sSub>
                                        <m:sSubPr>
                                          <m:ctrlPr>
                                            <w:rPr>
                                              <w:rFonts w:ascii="Cambria Math" w:eastAsia="Cambria Math" w:hAnsi="Cambria Math"/>
                                              <w:b/>
                                              <w:i/>
                                              <w:color w:val="000000" w:themeColor="text1"/>
                                              <w:kern w:val="24"/>
                                              <w:sz w:val="24"/>
                                              <w:szCs w:val="48"/>
                                            </w:rPr>
                                          </m:ctrlPr>
                                        </m:sSubPr>
                                        <m:e>
                                          <m:r>
                                            <m:rPr>
                                              <m:sty m:val="bi"/>
                                            </m:rPr>
                                            <w:rPr>
                                              <w:rFonts w:ascii="Cambria Math" w:eastAsia="Cambria Math" w:hAnsi="Cambria Math"/>
                                              <w:color w:val="000000" w:themeColor="text1"/>
                                              <w:kern w:val="24"/>
                                              <w:sz w:val="24"/>
                                              <w:szCs w:val="48"/>
                                            </w:rPr>
                                            <m:t>β</m:t>
                                          </m:r>
                                        </m:e>
                                        <m:sub>
                                          <m:r>
                                            <m:rPr>
                                              <m:sty m:val="bi"/>
                                            </m:rPr>
                                            <w:rPr>
                                              <w:rFonts w:ascii="Cambria Math" w:eastAsia="Cambria Math" w:hAnsi="Cambria Math"/>
                                              <w:color w:val="000000" w:themeColor="text1"/>
                                              <w:kern w:val="24"/>
                                              <w:sz w:val="24"/>
                                              <w:szCs w:val="48"/>
                                            </w:rPr>
                                            <m:t>1</m:t>
                                          </m:r>
                                        </m:sub>
                                      </m:sSub>
                                      <m:sSub>
                                        <m:sSubPr>
                                          <m:ctrlPr>
                                            <w:rPr>
                                              <w:rFonts w:ascii="Cambria Math" w:eastAsia="Cambria Math" w:hAnsi="Cambria Math"/>
                                              <w:i/>
                                              <w:color w:val="000000" w:themeColor="text1"/>
                                              <w:kern w:val="24"/>
                                              <w:sz w:val="24"/>
                                              <w:szCs w:val="48"/>
                                            </w:rPr>
                                          </m:ctrlPr>
                                        </m:sSubPr>
                                        <m:e>
                                          <m:r>
                                            <w:rPr>
                                              <w:rFonts w:ascii="Cambria Math" w:eastAsia="Cambria Math" w:hAnsi="Cambria Math"/>
                                              <w:color w:val="000000" w:themeColor="text1"/>
                                              <w:kern w:val="24"/>
                                              <w:sz w:val="24"/>
                                              <w:szCs w:val="48"/>
                                            </w:rPr>
                                            <m:t>x</m:t>
                                          </m:r>
                                        </m:e>
                                        <m:sub>
                                          <m:r>
                                            <w:rPr>
                                              <w:rFonts w:ascii="Cambria Math" w:eastAsia="Cambria Math" w:hAnsi="Cambria Math"/>
                                              <w:color w:val="000000" w:themeColor="text1"/>
                                              <w:kern w:val="24"/>
                                              <w:sz w:val="24"/>
                                              <w:szCs w:val="48"/>
                                            </w:rPr>
                                            <m:t>1</m:t>
                                          </m:r>
                                        </m:sub>
                                      </m:sSub>
                                      <m:r>
                                        <w:rPr>
                                          <w:rFonts w:ascii="Cambria Math" w:eastAsia="Cambria Math" w:hAnsi="Cambria Math"/>
                                          <w:color w:val="000000" w:themeColor="text1"/>
                                          <w:kern w:val="24"/>
                                          <w:sz w:val="24"/>
                                          <w:szCs w:val="48"/>
                                        </w:rPr>
                                        <m:t>+</m:t>
                                      </m:r>
                                      <m:sSub>
                                        <m:sSubPr>
                                          <m:ctrlPr>
                                            <w:rPr>
                                              <w:rFonts w:ascii="Cambria Math" w:eastAsia="Cambria Math" w:hAnsi="Cambria Math"/>
                                              <w:b/>
                                              <w:i/>
                                              <w:color w:val="000000" w:themeColor="text1"/>
                                              <w:kern w:val="24"/>
                                              <w:sz w:val="24"/>
                                              <w:szCs w:val="48"/>
                                            </w:rPr>
                                          </m:ctrlPr>
                                        </m:sSubPr>
                                        <m:e>
                                          <m:r>
                                            <m:rPr>
                                              <m:sty m:val="bi"/>
                                            </m:rPr>
                                            <w:rPr>
                                              <w:rFonts w:ascii="Cambria Math" w:eastAsia="Cambria Math" w:hAnsi="Cambria Math"/>
                                              <w:color w:val="000000" w:themeColor="text1"/>
                                              <w:kern w:val="24"/>
                                              <w:sz w:val="24"/>
                                              <w:szCs w:val="48"/>
                                            </w:rPr>
                                            <m:t>β</m:t>
                                          </m:r>
                                        </m:e>
                                        <m:sub>
                                          <m:r>
                                            <m:rPr>
                                              <m:sty m:val="bi"/>
                                            </m:rPr>
                                            <w:rPr>
                                              <w:rFonts w:ascii="Cambria Math" w:eastAsia="Cambria Math" w:hAnsi="Cambria Math"/>
                                              <w:color w:val="000000" w:themeColor="text1"/>
                                              <w:kern w:val="24"/>
                                              <w:sz w:val="24"/>
                                              <w:szCs w:val="48"/>
                                            </w:rPr>
                                            <m:t>2</m:t>
                                          </m:r>
                                        </m:sub>
                                      </m:sSub>
                                      <m:sSub>
                                        <m:sSubPr>
                                          <m:ctrlPr>
                                            <w:rPr>
                                              <w:rFonts w:ascii="Cambria Math" w:eastAsia="Cambria Math" w:hAnsi="Cambria Math"/>
                                              <w:i/>
                                              <w:color w:val="000000" w:themeColor="text1"/>
                                              <w:kern w:val="24"/>
                                              <w:sz w:val="24"/>
                                              <w:szCs w:val="48"/>
                                            </w:rPr>
                                          </m:ctrlPr>
                                        </m:sSubPr>
                                        <m:e>
                                          <m:r>
                                            <w:rPr>
                                              <w:rFonts w:ascii="Cambria Math" w:eastAsia="Cambria Math" w:hAnsi="Cambria Math"/>
                                              <w:color w:val="000000" w:themeColor="text1"/>
                                              <w:kern w:val="24"/>
                                              <w:sz w:val="24"/>
                                              <w:szCs w:val="48"/>
                                            </w:rPr>
                                            <m:t>x</m:t>
                                          </m:r>
                                        </m:e>
                                        <m:sub>
                                          <m:r>
                                            <w:rPr>
                                              <w:rFonts w:ascii="Cambria Math" w:eastAsia="Cambria Math" w:hAnsi="Cambria Math"/>
                                              <w:color w:val="000000" w:themeColor="text1"/>
                                              <w:kern w:val="24"/>
                                              <w:sz w:val="24"/>
                                              <w:szCs w:val="48"/>
                                            </w:rPr>
                                            <m:t>2</m:t>
                                          </m:r>
                                        </m:sub>
                                      </m:sSub>
                                      <m:r>
                                        <w:rPr>
                                          <w:rFonts w:ascii="Cambria Math" w:eastAsia="Cambria Math" w:hAnsi="Cambria Math"/>
                                          <w:color w:val="000000" w:themeColor="text1"/>
                                          <w:kern w:val="24"/>
                                          <w:sz w:val="24"/>
                                          <w:szCs w:val="48"/>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rPr>
                                <m:t>+  [γ </m:t>
                              </m:r>
                              <m:d>
                                <m:dPr>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rPr>
                                    <m:t>1-</m:t>
                                  </m:r>
                                  <m:r>
                                    <m:rPr>
                                      <m:sty m:val="bi"/>
                                    </m:rPr>
                                    <w:rPr>
                                      <w:rFonts w:ascii="Cambria Math" w:eastAsia="Cambria Math" w:hAnsi="Cambria Math"/>
                                      <w:color w:val="000000" w:themeColor="text1"/>
                                      <w:kern w:val="24"/>
                                      <w:sz w:val="24"/>
                                      <w:szCs w:val="48"/>
                                    </w:rPr>
                                    <m:t>α</m:t>
                                  </m:r>
                                  <m:ctrlPr>
                                    <w:rPr>
                                      <w:rFonts w:ascii="Cambria Math" w:eastAsia="Cambria Math" w:hAnsi="Cambria Math"/>
                                      <w:b/>
                                      <w:i/>
                                      <w:color w:val="000000" w:themeColor="text1"/>
                                      <w:kern w:val="24"/>
                                      <w:sz w:val="24"/>
                                      <w:szCs w:val="48"/>
                                    </w:rPr>
                                  </m:ctrlPr>
                                </m:e>
                              </m:d>
                              <m:r>
                                <m:rPr>
                                  <m:sty m:val="bi"/>
                                </m:rPr>
                                <w:rPr>
                                  <w:rFonts w:ascii="Cambria Math" w:eastAsia="Cambria Math" w:hAnsi="Cambria Math"/>
                                  <w:color w:val="000000" w:themeColor="text1"/>
                                  <w:kern w:val="24"/>
                                  <w:sz w:val="24"/>
                                  <w:szCs w:val="48"/>
                                </w:rPr>
                                <m:t>]</m:t>
                              </m:r>
                            </m:oMath>
                            <w:r w:rsidRPr="00B7627E">
                              <w:rPr>
                                <w:rFonts w:hAnsi="Calibri"/>
                                <w:i/>
                                <w:iCs/>
                                <w:color w:val="000000" w:themeColor="text1"/>
                                <w:kern w:val="24"/>
                                <w:sz w:val="32"/>
                                <w:szCs w:val="48"/>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" filled="f" stroked="f">
                <v:textbox style="mso-fit-shape-to-text:t" inset="0,0,0,0">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rPr>
                      </w:pPr>
                      <m:oMath>
                        <m:r>
                          <w:rPr>
                            <w:rFonts w:ascii="Cambria Math" w:eastAsia="Cambria Math" w:hAnsi="Cambria Math"/>
                            <w:color w:val="000000" w:themeColor="text1"/>
                            <w:kern w:val="24"/>
                            <w:sz w:val="24"/>
                            <w:szCs w:val="48"/>
                          </w:rPr>
                          <m:t xml:space="preserve"> </m:t>
                        </m:r>
                        <m:d>
                          <m:dPr>
                            <m:ctrlPr>
                              <w:rPr>
                                <w:rFonts w:ascii="Cambria Math" w:eastAsia="Cambria Math" w:hAnsi="Cambria Math"/>
                                <w:i/>
                                <w:color w:val="000000" w:themeColor="text1"/>
                                <w:kern w:val="24"/>
                                <w:sz w:val="24"/>
                                <w:szCs w:val="48"/>
                              </w:rPr>
                            </m:ctrlPr>
                          </m:dPr>
                          <m:e>
                            <m:r>
                              <w:rPr>
                                <w:rFonts w:ascii="Cambria Math" w:eastAsia="Cambria Math" w:hAnsi="Cambria Math"/>
                                <w:color w:val="000000" w:themeColor="text1"/>
                                <w:kern w:val="24"/>
                                <w:sz w:val="24"/>
                                <w:szCs w:val="48"/>
                              </w:rPr>
                              <m:t>2</m:t>
                            </m:r>
                          </m:e>
                        </m:d>
                        <m:r>
                          <w:rPr>
                            <w:rFonts w:ascii="Cambria Math" w:eastAsia="Cambria Math" w:hAnsi="Cambria Math"/>
                            <w:color w:val="000000" w:themeColor="text1"/>
                            <w:kern w:val="24"/>
                            <w:sz w:val="24"/>
                            <w:szCs w:val="48"/>
                          </w:rPr>
                          <m:t xml:space="preserve">  f</m:t>
                        </m:r>
                        <m:d>
                          <m:dPr>
                            <m:ctrlPr>
                              <w:rPr>
                                <w:rFonts w:ascii="Cambria Math" w:eastAsia="Cambria Math" w:hAnsi="Cambria Math"/>
                                <w:i/>
                                <w:iCs/>
                                <w:color w:val="000000" w:themeColor="text1"/>
                                <w:kern w:val="24"/>
                                <w:sz w:val="24"/>
                                <w:szCs w:val="48"/>
                              </w:rPr>
                            </m:ctrlPr>
                          </m:dPr>
                          <m:e>
                            <m:r>
                              <w:rPr>
                                <w:rFonts w:ascii="Cambria Math" w:eastAsia="Cambria Math" w:hAnsi="Cambria Math"/>
                                <w:color w:val="000000" w:themeColor="text1"/>
                                <w:kern w:val="24"/>
                                <w:sz w:val="24"/>
                                <w:szCs w:val="48"/>
                              </w:rPr>
                              <m:t>x</m:t>
                            </m:r>
                          </m:e>
                        </m:d>
                        <m:r>
                          <w:rPr>
                            <w:rFonts w:ascii="Cambria Math" w:eastAsia="Cambria Math" w:hAnsi="Cambria Math"/>
                            <w:color w:val="000000" w:themeColor="text1"/>
                            <w:kern w:val="24"/>
                            <w:sz w:val="24"/>
                            <w:szCs w:val="48"/>
                          </w:rPr>
                          <m:t>= [</m:t>
                        </m:r>
                        <m:r>
                          <m:rPr>
                            <m:sty m:val="bi"/>
                          </m:rPr>
                          <w:rPr>
                            <w:rFonts w:ascii="Cambria Math" w:eastAsia="Cambria Math" w:hAnsi="Cambria Math"/>
                            <w:color w:val="000000" w:themeColor="text1"/>
                            <w:kern w:val="24"/>
                            <w:sz w:val="24"/>
                            <w:szCs w:val="48"/>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rPr>
                              <m:t>1+</m:t>
                            </m:r>
                            <m:sSup>
                              <m:sSupPr>
                                <m:ctrlPr>
                                  <w:rPr>
                                    <w:rFonts w:ascii="Cambria Math" w:eastAsia="Cambria Math" w:hAnsi="Cambria Math"/>
                                    <w:i/>
                                    <w:iCs/>
                                    <w:color w:val="000000" w:themeColor="text1"/>
                                    <w:kern w:val="24"/>
                                    <w:sz w:val="24"/>
                                    <w:szCs w:val="48"/>
                                  </w:rPr>
                                </m:ctrlPr>
                              </m:sSupPr>
                              <m:e>
                                <m:r>
                                  <w:rPr>
                                    <w:rFonts w:ascii="Cambria Math" w:eastAsia="Cambria Math" w:hAnsi="Cambria Math"/>
                                    <w:color w:val="000000" w:themeColor="text1"/>
                                    <w:kern w:val="24"/>
                                    <w:sz w:val="24"/>
                                    <w:szCs w:val="48"/>
                                  </w:rPr>
                                  <m:t>e</m:t>
                                </m:r>
                              </m:e>
                              <m:sup>
                                <m:r>
                                  <w:rPr>
                                    <w:rFonts w:ascii="Cambria Math" w:eastAsia="Cambria Math" w:hAnsi="Cambria Math"/>
                                    <w:color w:val="000000" w:themeColor="text1"/>
                                    <w:kern w:val="24"/>
                                    <w:sz w:val="24"/>
                                    <w:szCs w:val="48"/>
                                  </w:rPr>
                                  <m:t>-(</m:t>
                                </m:r>
                                <m:sSub>
                                  <m:sSubPr>
                                    <m:ctrlPr>
                                      <w:rPr>
                                        <w:rFonts w:ascii="Cambria Math" w:eastAsia="Cambria Math" w:hAnsi="Cambria Math"/>
                                        <w:b/>
                                        <w:i/>
                                        <w:color w:val="000000" w:themeColor="text1"/>
                                        <w:kern w:val="24"/>
                                        <w:sz w:val="24"/>
                                        <w:szCs w:val="48"/>
                                      </w:rPr>
                                    </m:ctrlPr>
                                  </m:sSubPr>
                                  <m:e>
                                    <m:r>
                                      <m:rPr>
                                        <m:sty m:val="bi"/>
                                      </m:rPr>
                                      <w:rPr>
                                        <w:rFonts w:ascii="Cambria Math" w:eastAsia="Cambria Math" w:hAnsi="Cambria Math"/>
                                        <w:color w:val="000000" w:themeColor="text1"/>
                                        <w:kern w:val="24"/>
                                        <w:sz w:val="24"/>
                                        <w:szCs w:val="48"/>
                                      </w:rPr>
                                      <m:t>β</m:t>
                                    </m:r>
                                  </m:e>
                                  <m:sub>
                                    <m:r>
                                      <m:rPr>
                                        <m:sty m:val="bi"/>
                                      </m:rPr>
                                      <w:rPr>
                                        <w:rFonts w:ascii="Cambria Math" w:eastAsia="Cambria Math" w:hAnsi="Cambria Math"/>
                                        <w:color w:val="000000" w:themeColor="text1"/>
                                        <w:kern w:val="24"/>
                                        <w:sz w:val="24"/>
                                        <w:szCs w:val="48"/>
                                      </w:rPr>
                                      <m:t>1</m:t>
                                    </m:r>
                                  </m:sub>
                                </m:sSub>
                                <m:sSub>
                                  <m:sSubPr>
                                    <m:ctrlPr>
                                      <w:rPr>
                                        <w:rFonts w:ascii="Cambria Math" w:eastAsia="Cambria Math" w:hAnsi="Cambria Math"/>
                                        <w:i/>
                                        <w:color w:val="000000" w:themeColor="text1"/>
                                        <w:kern w:val="24"/>
                                        <w:sz w:val="24"/>
                                        <w:szCs w:val="48"/>
                                      </w:rPr>
                                    </m:ctrlPr>
                                  </m:sSubPr>
                                  <m:e>
                                    <m:r>
                                      <w:rPr>
                                        <w:rFonts w:ascii="Cambria Math" w:eastAsia="Cambria Math" w:hAnsi="Cambria Math"/>
                                        <w:color w:val="000000" w:themeColor="text1"/>
                                        <w:kern w:val="24"/>
                                        <w:sz w:val="24"/>
                                        <w:szCs w:val="48"/>
                                      </w:rPr>
                                      <m:t>x</m:t>
                                    </m:r>
                                  </m:e>
                                  <m:sub>
                                    <m:r>
                                      <w:rPr>
                                        <w:rFonts w:ascii="Cambria Math" w:eastAsia="Cambria Math" w:hAnsi="Cambria Math"/>
                                        <w:color w:val="000000" w:themeColor="text1"/>
                                        <w:kern w:val="24"/>
                                        <w:sz w:val="24"/>
                                        <w:szCs w:val="48"/>
                                      </w:rPr>
                                      <m:t>1</m:t>
                                    </m:r>
                                  </m:sub>
                                </m:sSub>
                                <m:r>
                                  <w:rPr>
                                    <w:rFonts w:ascii="Cambria Math" w:eastAsia="Cambria Math" w:hAnsi="Cambria Math"/>
                                    <w:color w:val="000000" w:themeColor="text1"/>
                                    <w:kern w:val="24"/>
                                    <w:sz w:val="24"/>
                                    <w:szCs w:val="48"/>
                                  </w:rPr>
                                  <m:t>+</m:t>
                                </m:r>
                                <m:sSub>
                                  <m:sSubPr>
                                    <m:ctrlPr>
                                      <w:rPr>
                                        <w:rFonts w:ascii="Cambria Math" w:eastAsia="Cambria Math" w:hAnsi="Cambria Math"/>
                                        <w:b/>
                                        <w:i/>
                                        <w:color w:val="000000" w:themeColor="text1"/>
                                        <w:kern w:val="24"/>
                                        <w:sz w:val="24"/>
                                        <w:szCs w:val="48"/>
                                      </w:rPr>
                                    </m:ctrlPr>
                                  </m:sSubPr>
                                  <m:e>
                                    <m:r>
                                      <m:rPr>
                                        <m:sty m:val="bi"/>
                                      </m:rPr>
                                      <w:rPr>
                                        <w:rFonts w:ascii="Cambria Math" w:eastAsia="Cambria Math" w:hAnsi="Cambria Math"/>
                                        <w:color w:val="000000" w:themeColor="text1"/>
                                        <w:kern w:val="24"/>
                                        <w:sz w:val="24"/>
                                        <w:szCs w:val="48"/>
                                      </w:rPr>
                                      <m:t>β</m:t>
                                    </m:r>
                                  </m:e>
                                  <m:sub>
                                    <m:r>
                                      <m:rPr>
                                        <m:sty m:val="bi"/>
                                      </m:rPr>
                                      <w:rPr>
                                        <w:rFonts w:ascii="Cambria Math" w:eastAsia="Cambria Math" w:hAnsi="Cambria Math"/>
                                        <w:color w:val="000000" w:themeColor="text1"/>
                                        <w:kern w:val="24"/>
                                        <w:sz w:val="24"/>
                                        <w:szCs w:val="48"/>
                                      </w:rPr>
                                      <m:t>2</m:t>
                                    </m:r>
                                  </m:sub>
                                </m:sSub>
                                <m:sSub>
                                  <m:sSubPr>
                                    <m:ctrlPr>
                                      <w:rPr>
                                        <w:rFonts w:ascii="Cambria Math" w:eastAsia="Cambria Math" w:hAnsi="Cambria Math"/>
                                        <w:i/>
                                        <w:color w:val="000000" w:themeColor="text1"/>
                                        <w:kern w:val="24"/>
                                        <w:sz w:val="24"/>
                                        <w:szCs w:val="48"/>
                                      </w:rPr>
                                    </m:ctrlPr>
                                  </m:sSubPr>
                                  <m:e>
                                    <m:r>
                                      <w:rPr>
                                        <w:rFonts w:ascii="Cambria Math" w:eastAsia="Cambria Math" w:hAnsi="Cambria Math"/>
                                        <w:color w:val="000000" w:themeColor="text1"/>
                                        <w:kern w:val="24"/>
                                        <w:sz w:val="24"/>
                                        <w:szCs w:val="48"/>
                                      </w:rPr>
                                      <m:t>x</m:t>
                                    </m:r>
                                  </m:e>
                                  <m:sub>
                                    <m:r>
                                      <w:rPr>
                                        <w:rFonts w:ascii="Cambria Math" w:eastAsia="Cambria Math" w:hAnsi="Cambria Math"/>
                                        <w:color w:val="000000" w:themeColor="text1"/>
                                        <w:kern w:val="24"/>
                                        <w:sz w:val="24"/>
                                        <w:szCs w:val="48"/>
                                      </w:rPr>
                                      <m:t>2</m:t>
                                    </m:r>
                                  </m:sub>
                                </m:sSub>
                                <m:r>
                                  <w:rPr>
                                    <w:rFonts w:ascii="Cambria Math" w:eastAsia="Cambria Math" w:hAnsi="Cambria Math"/>
                                    <w:color w:val="000000" w:themeColor="text1"/>
                                    <w:kern w:val="24"/>
                                    <w:sz w:val="24"/>
                                    <w:szCs w:val="48"/>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rPr>
                          <m:t>+  [γ </m:t>
                        </m:r>
                        <m:d>
                          <m:dPr>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rPr>
                              <m:t>1-</m:t>
                            </m:r>
                            <m:r>
                              <m:rPr>
                                <m:sty m:val="bi"/>
                              </m:rPr>
                              <w:rPr>
                                <w:rFonts w:ascii="Cambria Math" w:eastAsia="Cambria Math" w:hAnsi="Cambria Math"/>
                                <w:color w:val="000000" w:themeColor="text1"/>
                                <w:kern w:val="24"/>
                                <w:sz w:val="24"/>
                                <w:szCs w:val="48"/>
                              </w:rPr>
                              <m:t>α</m:t>
                            </m:r>
                            <m:ctrlPr>
                              <w:rPr>
                                <w:rFonts w:ascii="Cambria Math" w:eastAsia="Cambria Math" w:hAnsi="Cambria Math"/>
                                <w:b/>
                                <w:i/>
                                <w:color w:val="000000" w:themeColor="text1"/>
                                <w:kern w:val="24"/>
                                <w:sz w:val="24"/>
                                <w:szCs w:val="48"/>
                              </w:rPr>
                            </m:ctrlPr>
                          </m:e>
                        </m:d>
                        <m:r>
                          <m:rPr>
                            <m:sty m:val="bi"/>
                          </m:rPr>
                          <w:rPr>
                            <w:rFonts w:ascii="Cambria Math" w:eastAsia="Cambria Math" w:hAnsi="Cambria Math"/>
                            <w:color w:val="000000" w:themeColor="text1"/>
                            <w:kern w:val="24"/>
                            <w:sz w:val="24"/>
                            <w:szCs w:val="48"/>
                          </w:rPr>
                          <m:t>]</m:t>
                        </m:r>
                      </m:oMath>
                      <w:r w:rsidRPr="00B7627E">
                        <w:rPr>
                          <w:rFonts w:hAnsi="Calibri"/>
                          <w:i/>
                          <w:iCs/>
                          <w:color w:val="000000" w:themeColor="text1"/>
                          <w:kern w:val="24"/>
                          <w:sz w:val="32"/>
                          <w:szCs w:val="48"/>
                        </w:rPr>
                        <w:t xml:space="preserve">   </w:t>
                      </w:r>
                    </w:p>
                  </w:txbxContent>
                </v:textbox>
                <w10:wrap anchorx="margin"/>
              </v:shape>
            </w:pict>
          </mc:Fallback>
        </mc:AlternateContent>
      </w:r>
    </w:p>
    <w:p w14:paraId="1EFA05DC" w14:textId="77777777" w:rsidR="00C22DFA" w:rsidRDefault="00C22DFA" w:rsidP="00C22DFA">
      <w:pPr>
        <w:spacing w:line="240" w:lineRule="auto"/>
        <w:jc w:val="center"/>
      </w:pPr>
    </w:p>
    <w:p w14:paraId="78BF866F" w14:textId="46588121" w:rsidR="00C22DFA" w:rsidRDefault="00C22DFA" w:rsidP="00C22DFA">
      <w:pPr>
        <w:spacing w:after="0" w:line="240" w:lineRule="auto"/>
        <w:jc w:val="both"/>
        <w:rPr>
          <w:rFonts w:eastAsia="Times New Roman" w:cstheme="minorHAnsi"/>
        </w:rPr>
      </w:pPr>
      <w:r>
        <w:rPr>
          <w:rFonts w:eastAsia="Times New Roman" w:cstheme="minorHAnsi"/>
        </w:rPr>
        <w:t xml:space="preserve">Here, </w:t>
      </w:r>
      <w:r>
        <w:rPr>
          <w:rFonts w:eastAsia="Times New Roman" w:cstheme="minorHAnsi"/>
          <w:i/>
          <w:iCs/>
        </w:rPr>
        <w:t>f(x)</w:t>
      </w:r>
      <w:r>
        <w:rPr>
          <w:rFonts w:eastAsia="Times New Roman" w:cstheme="minorHAnsi"/>
        </w:rPr>
        <w:t xml:space="preserve"> represents the probability of the group either turning right or speeding up, depending on the type of influence, as in equation 1.</w:t>
      </w:r>
      <w:r>
        <w:rPr>
          <w:rFonts w:eastAsia="Times New Roman" w:cstheme="minorHAnsi"/>
          <w:i/>
          <w:iCs/>
        </w:rPr>
        <w:t xml:space="preserve"> x</w:t>
      </w:r>
      <w:r w:rsidRPr="009E5C3F">
        <w:rPr>
          <w:rFonts w:eastAsia="Times New Roman" w:cstheme="minorHAnsi"/>
          <w:i/>
          <w:iCs/>
          <w:vertAlign w:val="subscript"/>
        </w:rPr>
        <w:t>1</w:t>
      </w:r>
      <w:r>
        <w:rPr>
          <w:rFonts w:eastAsia="Times New Roman" w:cstheme="minorHAnsi"/>
          <w:i/>
          <w:iCs/>
        </w:rPr>
        <w:t xml:space="preserve"> </w:t>
      </w:r>
      <w:r>
        <w:rPr>
          <w:rFonts w:eastAsia="Times New Roman" w:cstheme="minorHAnsi"/>
        </w:rPr>
        <w:t xml:space="preserve">represents individual position (left-right or front-back) and </w:t>
      </w:r>
      <w:r w:rsidRPr="009E5C3F">
        <w:rPr>
          <w:rFonts w:eastAsia="Times New Roman" w:cstheme="minorHAnsi"/>
          <w:i/>
          <w:iCs/>
        </w:rPr>
        <w:t>x</w:t>
      </w:r>
      <w:r w:rsidRPr="009E5C3F">
        <w:rPr>
          <w:rFonts w:eastAsia="Times New Roman" w:cstheme="minorHAnsi"/>
          <w:i/>
          <w:iCs/>
          <w:vertAlign w:val="subscript"/>
        </w:rPr>
        <w:t>2</w:t>
      </w:r>
      <w:r>
        <w:rPr>
          <w:rFonts w:eastAsia="Times New Roman" w:cstheme="minorHAnsi"/>
        </w:rPr>
        <w:t xml:space="preserve"> represents individual movement (left-right or front-back) as described in the main text. </w:t>
      </w:r>
      <w:r w:rsidRPr="009E5C3F">
        <w:rPr>
          <w:rFonts w:eastAsia="Times New Roman" w:cstheme="minorHAnsi"/>
          <w:i/>
          <w:iCs/>
        </w:rPr>
        <w:t>α</w:t>
      </w:r>
      <w:r>
        <w:rPr>
          <w:rFonts w:eastAsia="Times New Roman" w:cstheme="minorHAnsi"/>
        </w:rPr>
        <w:t xml:space="preserve">, </w:t>
      </w:r>
      <w:r w:rsidRPr="009E5C3F">
        <w:rPr>
          <w:rFonts w:eastAsia="Times New Roman" w:cstheme="minorHAnsi"/>
          <w:i/>
          <w:iCs/>
        </w:rPr>
        <w:t>β</w:t>
      </w:r>
      <w:r w:rsidRPr="009E5C3F">
        <w:rPr>
          <w:rFonts w:eastAsia="Times New Roman" w:cstheme="minorHAnsi"/>
          <w:i/>
          <w:iCs/>
          <w:vertAlign w:val="subscript"/>
        </w:rPr>
        <w:t>1</w:t>
      </w:r>
      <w:r>
        <w:rPr>
          <w:rFonts w:eastAsia="Times New Roman" w:cstheme="minorHAnsi"/>
        </w:rPr>
        <w:t xml:space="preserve"> and</w:t>
      </w:r>
      <w:r w:rsidRPr="00712E64">
        <w:rPr>
          <w:rFonts w:eastAsia="Times New Roman" w:cstheme="minorHAnsi"/>
        </w:rPr>
        <w:t xml:space="preserve"> </w:t>
      </w:r>
      <w:r w:rsidRPr="009E5C3F">
        <w:rPr>
          <w:rFonts w:eastAsia="Times New Roman" w:cstheme="minorHAnsi"/>
          <w:i/>
          <w:iCs/>
        </w:rPr>
        <w:t>β</w:t>
      </w:r>
      <w:r w:rsidRPr="009E5C3F">
        <w:rPr>
          <w:rFonts w:eastAsia="Times New Roman" w:cstheme="minorHAnsi"/>
          <w:i/>
          <w:iCs/>
          <w:vertAlign w:val="subscript"/>
        </w:rPr>
        <w:t>2</w:t>
      </w:r>
      <w:r>
        <w:rPr>
          <w:rFonts w:eastAsia="Times New Roman" w:cstheme="minorHAnsi"/>
        </w:rPr>
        <w:t xml:space="preserve"> were fit for all individuals combined, while </w:t>
      </w:r>
      <w:r w:rsidRPr="009E5C3F">
        <w:rPr>
          <w:rFonts w:eastAsia="Times New Roman" w:cstheme="minorHAnsi"/>
          <w:i/>
        </w:rPr>
        <w:t>γ</w:t>
      </w:r>
      <w:r>
        <w:rPr>
          <w:rFonts w:eastAsia="Times New Roman" w:cstheme="minorHAnsi"/>
        </w:rPr>
        <w:t xml:space="preserve"> was fixed to either 0.5 for turning influence (assuming an overall equal probability to turn left or right), or to the aggregate probability of all groups to speed up across all the data for speeding influence. </w:t>
      </w:r>
    </w:p>
    <w:p w14:paraId="1614B318" w14:textId="77777777" w:rsidR="00C22DFA" w:rsidRDefault="00C22DFA" w:rsidP="00C22DFA">
      <w:pPr>
        <w:spacing w:after="0" w:line="360" w:lineRule="auto"/>
        <w:jc w:val="both"/>
        <w:rPr>
          <w:rFonts w:eastAsia="Times New Roman" w:cstheme="minorHAnsi"/>
          <w:color w:val="000000"/>
        </w:rPr>
      </w:pPr>
    </w:p>
    <w:p w14:paraId="1F610CCC" w14:textId="6CEB453E" w:rsidR="00B3516D" w:rsidRDefault="00E339E0" w:rsidP="00B3516D">
      <w:pPr>
        <w:spacing w:after="0" w:line="240" w:lineRule="auto"/>
        <w:jc w:val="both"/>
        <w:rPr>
          <w:rFonts w:eastAsia="Times New Roman" w:cstheme="minorHAnsi"/>
          <w:color w:val="000000"/>
        </w:rPr>
      </w:pPr>
      <w:r>
        <w:rPr>
          <w:rFonts w:eastAsia="Times New Roman" w:cstheme="minorHAnsi"/>
          <w:color w:val="000000"/>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rPr>
        <w:t>S4</w:t>
      </w:r>
      <w:r>
        <w:rPr>
          <w:rFonts w:eastAsia="Times New Roman" w:cstheme="minorHAnsi"/>
          <w:color w:val="000000"/>
        </w:rPr>
        <w:t xml:space="preserve">). </w:t>
      </w:r>
      <w:r w:rsidR="00F869BF">
        <w:rPr>
          <w:rFonts w:eastAsia="Times New Roman" w:cstheme="minorHAnsi"/>
          <w:color w:val="000000"/>
        </w:rPr>
        <w:t>This result also held at the group and individual level. This result informed our decision to</w:t>
      </w:r>
      <w:r>
        <w:rPr>
          <w:rFonts w:eastAsia="Times New Roman" w:cstheme="minorHAnsi"/>
          <w:color w:val="000000"/>
        </w:rPr>
        <w:t xml:space="preserve"> </w:t>
      </w:r>
      <w:r w:rsidR="00F869BF">
        <w:rPr>
          <w:rFonts w:eastAsia="Times New Roman" w:cstheme="minorHAnsi"/>
          <w:color w:val="000000"/>
        </w:rPr>
        <w:t>focus</w:t>
      </w:r>
      <w:r>
        <w:rPr>
          <w:rFonts w:eastAsia="Times New Roman" w:cstheme="minorHAnsi"/>
          <w:color w:val="000000"/>
        </w:rPr>
        <w:t xml:space="preserve"> our main analyses on movement rather than position as a driver of influence</w:t>
      </w:r>
    </w:p>
    <w:p w14:paraId="5E1D4F71" w14:textId="33935BE4" w:rsidR="002F1443" w:rsidRPr="00B3516D" w:rsidRDefault="00B3516D" w:rsidP="00B3516D">
      <w:pPr>
        <w:spacing w:after="0" w:line="240" w:lineRule="auto"/>
        <w:jc w:val="both"/>
        <w:rPr>
          <w:rFonts w:eastAsia="Times New Roman" w:cstheme="minorHAnsi"/>
          <w:color w:val="000000"/>
        </w:rPr>
      </w:pPr>
      <w:r>
        <w:rPr>
          <w:rFonts w:eastAsia="Times New Roman" w:cstheme="minorHAnsi"/>
          <w:noProof/>
          <w:color w:val="000000"/>
        </w:rPr>
        <mc:AlternateContent>
          <mc:Choice Requires="wpg">
            <w:drawing>
              <wp:anchor distT="0" distB="0" distL="114300" distR="114300" simplePos="0" relativeHeight="251661312" behindDoc="0" locked="0" layoutInCell="1" allowOverlap="1" wp14:anchorId="56582300" wp14:editId="109BFE53">
                <wp:simplePos x="0" y="0"/>
                <wp:positionH relativeFrom="margin">
                  <wp:posOffset>15240</wp:posOffset>
                </wp:positionH>
                <wp:positionV relativeFrom="paragraph">
                  <wp:posOffset>99695</wp:posOffset>
                </wp:positionV>
                <wp:extent cx="6613525" cy="29622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6613525" cy="2962275"/>
                          <a:chOff x="0" y="0"/>
                          <a:chExt cx="6613525" cy="2962275"/>
                        </a:xfrm>
                      </wpg:grpSpPr>
                      <pic:pic xmlns:pic="http://schemas.openxmlformats.org/drawingml/2006/picture">
                        <pic:nvPicPr>
                          <pic:cNvPr id="24" name="Picture 2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7150"/>
                            <a:ext cx="3190875" cy="2905125"/>
                          </a:xfrm>
                          <a:prstGeom prst="rect">
                            <a:avLst/>
                          </a:prstGeom>
                          <a:noFill/>
                          <a:ln>
                            <a:noFill/>
                          </a:ln>
                        </pic:spPr>
                      </pic:pic>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400425" y="38100"/>
                            <a:ext cx="3213100" cy="2924175"/>
                          </a:xfrm>
                          <a:prstGeom prst="rect">
                            <a:avLst/>
                          </a:prstGeom>
                          <a:noFill/>
                          <a:ln>
                            <a:noFill/>
                          </a:ln>
                        </pic:spPr>
                      </pic:pic>
                      <wpg:grpSp>
                        <wpg:cNvPr id="26" name="Group 26"/>
                        <wpg:cNvGrpSpPr/>
                        <wpg:grpSpPr>
                          <a:xfrm>
                            <a:off x="228600" y="0"/>
                            <a:ext cx="3816985" cy="427990"/>
                            <a:chOff x="245534" y="0"/>
                            <a:chExt cx="3817407" cy="428624"/>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6D4730" w:rsidRPr="00AE3976" w:rsidRDefault="006D4730" w:rsidP="00E339E0">
                                <w:pPr>
                                  <w:rPr>
                                    <w:b/>
                                    <w:sz w:val="24"/>
                                    <w:szCs w:val="24"/>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640667" y="0"/>
                              <a:ext cx="422274" cy="403224"/>
                            </a:xfrm>
                            <a:prstGeom prst="rect">
                              <a:avLst/>
                            </a:prstGeom>
                            <a:noFill/>
                            <a:ln w="9525">
                              <a:noFill/>
                              <a:miter lim="800000"/>
                              <a:headEnd/>
                              <a:tailEnd/>
                            </a:ln>
                          </wps:spPr>
                          <wps:txbx>
                            <w:txbxContent>
                              <w:p w14:paraId="5A9BA5BB" w14:textId="77777777" w:rsidR="006D4730" w:rsidRPr="00AE3976" w:rsidRDefault="006D4730" w:rsidP="00E339E0">
                                <w:pPr>
                                  <w:rPr>
                                    <w:b/>
                                    <w:sz w:val="24"/>
                                    <w:szCs w:val="24"/>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56582300" id="Group 23" o:spid="_x0000_s1034" style="position:absolute;left:0;text-align:left;margin-left:1.2pt;margin-top:7.85pt;width:520.75pt;height:233.25pt;z-index:251661312;mso-position-horizontal-relative:margin" coordsize="6613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">
                <v:shape id="Picture 24" o:spid="_x0000_s1035" type="#_x0000_t75" style="position:absolute;top:571;width:31908;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">
                  <v:imagedata r:id="rId25" o:title=""/>
                </v:shape>
                <v:shape id="Picture 25" o:spid="_x0000_s1036" type="#_x0000_t75" style="position:absolute;left:34004;top:381;width:3213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">
                  <v:imagedata r:id="rId26" o:title=""/>
                </v:shape>
                <v:group id="Group 26" o:spid="_x0000_s1037" style="position:absolute;left:2286;width:38169;height:4279" coordorigin="2455" coordsize="3817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6D4730" w:rsidRPr="00AE3976" w:rsidRDefault="006D4730" w:rsidP="00E339E0">
                          <w:pPr>
                            <w:rPr>
                              <w:b/>
                              <w:sz w:val="24"/>
                              <w:szCs w:val="24"/>
                            </w:rPr>
                          </w:pPr>
                          <w:r w:rsidRPr="00AE3976">
                            <w:rPr>
                              <w:b/>
                              <w:sz w:val="24"/>
                              <w:szCs w:val="24"/>
                            </w:rPr>
                            <w:t>A.</w:t>
                          </w:r>
                        </w:p>
                      </w:txbxContent>
                    </v:textbox>
                  </v:shape>
                  <v:shape id="Text Box 28" o:spid="_x0000_s1039" type="#_x0000_t202" style="position:absolute;left:36406;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6D4730" w:rsidRPr="00AE3976" w:rsidRDefault="006D4730" w:rsidP="00E339E0">
                          <w:pPr>
                            <w:rPr>
                              <w:b/>
                              <w:sz w:val="24"/>
                              <w:szCs w:val="24"/>
                            </w:rPr>
                          </w:pPr>
                          <w:r>
                            <w:rPr>
                              <w:b/>
                              <w:sz w:val="24"/>
                              <w:szCs w:val="24"/>
                            </w:rPr>
                            <w:t>B</w:t>
                          </w:r>
                          <w:r w:rsidRPr="00AE3976">
                            <w:rPr>
                              <w:b/>
                              <w:sz w:val="24"/>
                              <w:szCs w:val="24"/>
                            </w:rPr>
                            <w:t>.</w:t>
                          </w:r>
                        </w:p>
                      </w:txbxContent>
                    </v:textbox>
                  </v:shape>
                </v:group>
                <w10:wrap type="topAndBottom" anchorx="margin"/>
              </v:group>
            </w:pict>
          </mc:Fallback>
        </mc:AlternateContent>
      </w:r>
      <w:r w:rsidR="00E339E0" w:rsidRPr="004D78DE">
        <w:rPr>
          <w:rFonts w:ascii="Arial" w:eastAsia="Times New Roman" w:hAnsi="Arial" w:cs="Arial"/>
          <w:color w:val="000000"/>
          <w:sz w:val="16"/>
          <w:szCs w:val="16"/>
        </w:rPr>
        <w:t xml:space="preserve">Figure </w:t>
      </w:r>
      <w:r w:rsidR="00F869BF">
        <w:rPr>
          <w:rFonts w:ascii="Arial" w:eastAsia="Times New Roman" w:hAnsi="Arial" w:cs="Arial"/>
          <w:color w:val="000000"/>
          <w:sz w:val="16"/>
          <w:szCs w:val="16"/>
        </w:rPr>
        <w:t>S4</w:t>
      </w:r>
      <w:r w:rsidR="00E339E0" w:rsidRPr="004D78DE">
        <w:rPr>
          <w:rFonts w:ascii="Arial" w:eastAsia="Times New Roman" w:hAnsi="Arial" w:cs="Arial"/>
          <w:color w:val="000000"/>
          <w:sz w:val="16"/>
          <w:szCs w:val="16"/>
        </w:rPr>
        <w:t>. Predicted group outcome as a function of individual position and movement, modeled using data across all groups. (A) Predicted probability of a group to turn right as a function of individual left-right position</w:t>
      </w:r>
      <w:r w:rsidR="00E339E0">
        <w:rPr>
          <w:rFonts w:ascii="Arial" w:eastAsia="Times New Roman" w:hAnsi="Arial" w:cs="Arial"/>
          <w:color w:val="000000"/>
          <w:sz w:val="16"/>
          <w:szCs w:val="16"/>
        </w:rPr>
        <w:t xml:space="preserve"> (y-axis)</w:t>
      </w:r>
      <w:r w:rsidR="00E339E0" w:rsidRPr="004D78DE">
        <w:rPr>
          <w:rFonts w:ascii="Arial" w:eastAsia="Times New Roman" w:hAnsi="Arial" w:cs="Arial"/>
          <w:color w:val="000000"/>
          <w:sz w:val="16"/>
          <w:szCs w:val="16"/>
        </w:rPr>
        <w:t xml:space="preserve"> and individua</w:t>
      </w:r>
      <w:r w:rsidR="00E339E0">
        <w:rPr>
          <w:rFonts w:ascii="Arial" w:eastAsia="Times New Roman" w:hAnsi="Arial" w:cs="Arial"/>
          <w:color w:val="000000"/>
          <w:sz w:val="16"/>
          <w:szCs w:val="16"/>
        </w:rPr>
        <w:t>l</w:t>
      </w:r>
      <w:r w:rsidR="00E339E0" w:rsidRPr="004D78DE">
        <w:rPr>
          <w:rFonts w:ascii="Arial" w:eastAsia="Times New Roman" w:hAnsi="Arial" w:cs="Arial"/>
          <w:color w:val="000000"/>
          <w:sz w:val="16"/>
          <w:szCs w:val="16"/>
        </w:rPr>
        <w:t xml:space="preserve"> left-right speed</w:t>
      </w:r>
      <w:r w:rsidR="00E339E0">
        <w:rPr>
          <w:rFonts w:ascii="Arial" w:eastAsia="Times New Roman" w:hAnsi="Arial" w:cs="Arial"/>
          <w:color w:val="000000"/>
          <w:sz w:val="16"/>
          <w:szCs w:val="16"/>
        </w:rPr>
        <w:t xml:space="preserve"> (x-axis)</w:t>
      </w:r>
      <w:r w:rsidR="00E339E0" w:rsidRPr="004D78DE">
        <w:rPr>
          <w:rFonts w:ascii="Arial" w:eastAsia="Times New Roman" w:hAnsi="Arial" w:cs="Arial"/>
          <w:color w:val="000000"/>
          <w:sz w:val="16"/>
          <w:szCs w:val="16"/>
        </w:rPr>
        <w:t>. (B) Predicted probability of a group to speed up as a function of individual front-back position</w:t>
      </w:r>
      <w:r w:rsidR="00E339E0">
        <w:rPr>
          <w:rFonts w:ascii="Arial" w:eastAsia="Times New Roman" w:hAnsi="Arial" w:cs="Arial"/>
          <w:color w:val="000000"/>
          <w:sz w:val="16"/>
          <w:szCs w:val="16"/>
        </w:rPr>
        <w:t xml:space="preserve"> (y-axis)</w:t>
      </w:r>
      <w:r w:rsidR="00E339E0" w:rsidRPr="004D78DE">
        <w:rPr>
          <w:rFonts w:ascii="Arial" w:eastAsia="Times New Roman" w:hAnsi="Arial" w:cs="Arial"/>
          <w:color w:val="000000"/>
          <w:sz w:val="16"/>
          <w:szCs w:val="16"/>
        </w:rPr>
        <w:t xml:space="preserve"> and front-back movement</w:t>
      </w:r>
      <w:r w:rsidR="00E339E0">
        <w:rPr>
          <w:rFonts w:ascii="Arial" w:eastAsia="Times New Roman" w:hAnsi="Arial" w:cs="Arial"/>
          <w:color w:val="000000"/>
          <w:sz w:val="16"/>
          <w:szCs w:val="16"/>
        </w:rPr>
        <w:t xml:space="preserve"> (x-axis)</w:t>
      </w:r>
      <w:r w:rsidR="00E339E0" w:rsidRPr="004D78DE">
        <w:rPr>
          <w:rFonts w:ascii="Arial" w:eastAsia="Times New Roman" w:hAnsi="Arial" w:cs="Arial"/>
          <w:color w:val="000000"/>
          <w:sz w:val="16"/>
          <w:szCs w:val="16"/>
        </w:rPr>
        <w:t>.</w:t>
      </w:r>
      <w:r w:rsidR="00E339E0">
        <w:rPr>
          <w:rFonts w:ascii="Arial" w:eastAsia="Times New Roman" w:hAnsi="Arial" w:cs="Arial"/>
          <w:color w:val="000000"/>
          <w:sz w:val="16"/>
          <w:szCs w:val="16"/>
        </w:rPr>
        <w:t xml:space="preserve"> Axis limits extend to the 0.01-0.99% quantiles of each variable to show them on comparable scales. </w:t>
      </w:r>
    </w:p>
    <w:p w14:paraId="70C4A482" w14:textId="77777777" w:rsidR="007D0E1B" w:rsidRDefault="007D0E1B" w:rsidP="007D0E1B">
      <w:pPr>
        <w:spacing w:line="360" w:lineRule="auto"/>
        <w:jc w:val="both"/>
        <w:rPr>
          <w:rFonts w:cstheme="minorHAnsi"/>
        </w:rPr>
      </w:pPr>
      <w:del w:id="11" w:author="Seretta Gamba" w:date="2022-02-01T11:44:00Z">
        <w:r w:rsidDel="00656068">
          <w:rPr>
            <w:rFonts w:cstheme="minorHAnsi"/>
          </w:rPr>
          <w:delText xml:space="preserve">with    </w:delText>
        </w:r>
      </w:del>
    </w:p>
    <w:p w14:paraId="2A731BC8" w14:textId="77777777" w:rsidR="00855527" w:rsidRDefault="00855527" w:rsidP="00137570">
      <w:pPr>
        <w:spacing w:before="360" w:after="120" w:line="240" w:lineRule="auto"/>
        <w:jc w:val="both"/>
        <w:outlineLvl w:val="1"/>
        <w:rPr>
          <w:b/>
          <w:sz w:val="24"/>
        </w:rPr>
      </w:pPr>
    </w:p>
    <w:p w14:paraId="4823C294" w14:textId="77777777" w:rsidR="00855527" w:rsidRDefault="00855527" w:rsidP="00137570">
      <w:pPr>
        <w:spacing w:before="360" w:after="120" w:line="240" w:lineRule="auto"/>
        <w:jc w:val="both"/>
        <w:outlineLvl w:val="1"/>
        <w:rPr>
          <w:b/>
          <w:sz w:val="24"/>
        </w:rPr>
      </w:pPr>
    </w:p>
    <w:p w14:paraId="70D918A0" w14:textId="77777777" w:rsidR="00855527" w:rsidRDefault="00855527" w:rsidP="00137570">
      <w:pPr>
        <w:spacing w:before="360" w:after="120" w:line="240" w:lineRule="auto"/>
        <w:jc w:val="both"/>
        <w:outlineLvl w:val="1"/>
        <w:rPr>
          <w:b/>
          <w:sz w:val="24"/>
        </w:rPr>
      </w:pPr>
    </w:p>
    <w:p w14:paraId="3DBBF318" w14:textId="77777777" w:rsidR="00855527" w:rsidRDefault="00855527" w:rsidP="00137570">
      <w:pPr>
        <w:spacing w:before="360" w:after="120" w:line="240" w:lineRule="auto"/>
        <w:jc w:val="both"/>
        <w:outlineLvl w:val="1"/>
        <w:rPr>
          <w:b/>
          <w:sz w:val="24"/>
        </w:rPr>
      </w:pPr>
    </w:p>
    <w:p w14:paraId="678225D2" w14:textId="77777777" w:rsidR="00855527" w:rsidRDefault="00855527" w:rsidP="00137570">
      <w:pPr>
        <w:spacing w:before="360" w:after="120" w:line="240" w:lineRule="auto"/>
        <w:jc w:val="both"/>
        <w:outlineLvl w:val="1"/>
        <w:rPr>
          <w:b/>
          <w:sz w:val="24"/>
        </w:rPr>
      </w:pPr>
    </w:p>
    <w:p w14:paraId="056FC84D" w14:textId="77777777" w:rsidR="00855527" w:rsidRDefault="00855527" w:rsidP="00137570">
      <w:pPr>
        <w:spacing w:before="360" w:after="120" w:line="240" w:lineRule="auto"/>
        <w:jc w:val="both"/>
        <w:outlineLvl w:val="1"/>
        <w:rPr>
          <w:b/>
          <w:sz w:val="24"/>
        </w:rPr>
      </w:pPr>
    </w:p>
    <w:p w14:paraId="0DDF500A" w14:textId="683268F1" w:rsidR="00855527" w:rsidRDefault="00855527" w:rsidP="00137570">
      <w:pPr>
        <w:spacing w:before="360" w:after="120" w:line="240" w:lineRule="auto"/>
        <w:jc w:val="both"/>
        <w:outlineLvl w:val="1"/>
        <w:rPr>
          <w:b/>
          <w:sz w:val="24"/>
        </w:rPr>
      </w:pPr>
    </w:p>
    <w:p w14:paraId="545792AB" w14:textId="77777777" w:rsidR="00855527" w:rsidRDefault="00855527" w:rsidP="00855527">
      <w:pPr>
        <w:spacing w:line="240" w:lineRule="auto"/>
        <w:rPr>
          <w:b/>
          <w:sz w:val="24"/>
        </w:rPr>
      </w:pPr>
    </w:p>
    <w:p w14:paraId="4B0E5A09" w14:textId="2DD6AC5E" w:rsidR="00855527" w:rsidRDefault="0083180B" w:rsidP="00855527">
      <w:pPr>
        <w:spacing w:line="240" w:lineRule="auto"/>
        <w:rPr>
          <w:b/>
          <w:sz w:val="24"/>
        </w:rPr>
      </w:pPr>
      <w:r>
        <w:rPr>
          <w:b/>
          <w:sz w:val="24"/>
        </w:rPr>
        <w:t>4</w:t>
      </w:r>
      <w:r w:rsidR="00855527">
        <w:rPr>
          <w:b/>
          <w:sz w:val="24"/>
        </w:rPr>
        <w:t xml:space="preserve"> – Distribution of group metrics</w:t>
      </w:r>
    </w:p>
    <w:p w14:paraId="00A0F346" w14:textId="77777777" w:rsidR="00855527" w:rsidRDefault="00855527" w:rsidP="00855527">
      <w:pPr>
        <w:spacing w:line="240" w:lineRule="auto"/>
        <w:rPr>
          <w:b/>
          <w:sz w:val="24"/>
        </w:rPr>
      </w:pPr>
    </w:p>
    <w:p w14:paraId="39A17C67" w14:textId="781A4CB4" w:rsidR="00855527" w:rsidRPr="00656068" w:rsidRDefault="00855527" w:rsidP="00855527">
      <w:pPr>
        <w:spacing w:line="240" w:lineRule="auto"/>
        <w:rPr>
          <w:rPrChange w:id="12" w:author="Seretta Gamba" w:date="2022-02-01T11:45:00Z">
            <w:rPr>
              <w:sz w:val="18"/>
              <w:szCs w:val="18"/>
            </w:rPr>
          </w:rPrChange>
        </w:rPr>
      </w:pPr>
      <w:r w:rsidRPr="00656068">
        <w:rPr>
          <w:rPrChange w:id="13" w:author="Seretta Gamba" w:date="2022-02-01T11:45:00Z">
            <w:rPr>
              <w:sz w:val="18"/>
              <w:szCs w:val="18"/>
            </w:rPr>
          </w:rPrChange>
        </w:rPr>
        <w:t xml:space="preserve">The figures below show the distribution of three group-level metric for each five groups: the </w:t>
      </w:r>
      <w:r w:rsidRPr="00656068">
        <w:rPr>
          <w:b/>
          <w:rPrChange w:id="14" w:author="Seretta Gamba" w:date="2022-02-01T11:45:00Z">
            <w:rPr>
              <w:b/>
              <w:sz w:val="18"/>
              <w:szCs w:val="18"/>
            </w:rPr>
          </w:rPrChange>
        </w:rPr>
        <w:t>group spread</w:t>
      </w:r>
      <w:r w:rsidRPr="00656068">
        <w:rPr>
          <w:rPrChange w:id="15" w:author="Seretta Gamba" w:date="2022-02-01T11:45:00Z">
            <w:rPr>
              <w:sz w:val="18"/>
              <w:szCs w:val="18"/>
            </w:rPr>
          </w:rPrChange>
        </w:rPr>
        <w:t xml:space="preserve">, calculated by averaging all distances between group members at any given moment, the </w:t>
      </w:r>
      <w:r w:rsidRPr="00656068">
        <w:rPr>
          <w:b/>
          <w:rPrChange w:id="16" w:author="Seretta Gamba" w:date="2022-02-01T11:45:00Z">
            <w:rPr>
              <w:b/>
              <w:sz w:val="18"/>
              <w:szCs w:val="18"/>
            </w:rPr>
          </w:rPrChange>
        </w:rPr>
        <w:t>turning angle</w:t>
      </w:r>
      <w:r w:rsidRPr="00656068">
        <w:rPr>
          <w:rPrChange w:id="17" w:author="Seretta Gamba" w:date="2022-02-01T11:45:00Z">
            <w:rPr>
              <w:sz w:val="18"/>
              <w:szCs w:val="18"/>
            </w:rPr>
          </w:rPrChange>
        </w:rPr>
        <w:t xml:space="preserve">, calculated as the angle between the past and future direction of movement of the group, and the </w:t>
      </w:r>
      <w:r w:rsidRPr="00656068">
        <w:rPr>
          <w:b/>
          <w:rPrChange w:id="18" w:author="Seretta Gamba" w:date="2022-02-01T11:45:00Z">
            <w:rPr>
              <w:b/>
              <w:sz w:val="18"/>
              <w:szCs w:val="18"/>
            </w:rPr>
          </w:rPrChange>
        </w:rPr>
        <w:t>step duration</w:t>
      </w:r>
      <w:r w:rsidRPr="00656068">
        <w:rPr>
          <w:rPrChange w:id="19" w:author="Seretta Gamba" w:date="2022-02-01T11:45:00Z">
            <w:rPr>
              <w:sz w:val="18"/>
              <w:szCs w:val="18"/>
            </w:rPr>
          </w:rPrChange>
        </w:rPr>
        <w:t>, calculated as the time taken by the group centroid to move 10</w:t>
      </w:r>
      <w:ins w:id="20" w:author="Seretta Gamba" w:date="2022-02-01T11:45:00Z">
        <w:r w:rsidR="00656068">
          <w:t xml:space="preserve"> </w:t>
        </w:r>
      </w:ins>
      <w:r w:rsidRPr="00656068">
        <w:rPr>
          <w:rPrChange w:id="21" w:author="Seretta Gamba" w:date="2022-02-01T11:45:00Z">
            <w:rPr>
              <w:sz w:val="18"/>
              <w:szCs w:val="18"/>
            </w:rPr>
          </w:rPrChange>
        </w:rPr>
        <w:t xml:space="preserve">m. For a given metric, x-axis is kept constant for easier comparison across </w:t>
      </w:r>
      <w:commentRangeStart w:id="22"/>
      <w:r w:rsidRPr="00656068">
        <w:rPr>
          <w:rPrChange w:id="23" w:author="Seretta Gamba" w:date="2022-02-01T11:45:00Z">
            <w:rPr>
              <w:sz w:val="18"/>
              <w:szCs w:val="18"/>
            </w:rPr>
          </w:rPrChange>
        </w:rPr>
        <w:t>groups</w:t>
      </w:r>
      <w:commentRangeEnd w:id="22"/>
      <w:r w:rsidR="00656068">
        <w:rPr>
          <w:rStyle w:val="CommentReference"/>
          <w:lang w:val="en-CA" w:bidi="he-IL"/>
        </w:rPr>
        <w:commentReference w:id="22"/>
      </w:r>
      <w:r w:rsidRPr="00656068">
        <w:rPr>
          <w:rPrChange w:id="24" w:author="Seretta Gamba" w:date="2022-02-01T11:45:00Z">
            <w:rPr>
              <w:sz w:val="18"/>
              <w:szCs w:val="18"/>
            </w:rPr>
          </w:rPrChange>
        </w:rPr>
        <w:t>.</w:t>
      </w:r>
    </w:p>
    <w:p w14:paraId="032E4933" w14:textId="77777777" w:rsidR="00855527" w:rsidRDefault="00855527" w:rsidP="00855527">
      <w:pPr>
        <w:spacing w:line="240" w:lineRule="auto"/>
        <w:rPr>
          <w:b/>
          <w:sz w:val="24"/>
        </w:rPr>
      </w:pPr>
      <w:r>
        <w:rPr>
          <w:b/>
          <w:noProof/>
          <w:sz w:val="24"/>
        </w:rPr>
        <mc:AlternateContent>
          <mc:Choice Requires="wpg">
            <w:drawing>
              <wp:anchor distT="0" distB="0" distL="114300" distR="114300" simplePos="0" relativeHeight="251743232" behindDoc="0" locked="0" layoutInCell="1" allowOverlap="1" wp14:anchorId="2C19FC38" wp14:editId="7BEDAAB6">
                <wp:simplePos x="0" y="0"/>
                <wp:positionH relativeFrom="margin">
                  <wp:posOffset>30480</wp:posOffset>
                </wp:positionH>
                <wp:positionV relativeFrom="paragraph">
                  <wp:posOffset>255270</wp:posOffset>
                </wp:positionV>
                <wp:extent cx="6797040" cy="2270760"/>
                <wp:effectExtent l="0" t="0" r="22860" b="15240"/>
                <wp:wrapTopAndBottom/>
                <wp:docPr id="160" name="Group 16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0" name="Rectangle 140"/>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30480" y="38100"/>
                            <a:ext cx="6647815" cy="2174875"/>
                            <a:chOff x="0" y="0"/>
                            <a:chExt cx="6647815" cy="2174875"/>
                          </a:xfrm>
                        </wpg:grpSpPr>
                        <pic:pic xmlns:pic="http://schemas.openxmlformats.org/drawingml/2006/picture">
                          <pic:nvPicPr>
                            <pic:cNvPr id="139" name="Picture 13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240280" y="15240"/>
                              <a:ext cx="2159635" cy="2159635"/>
                            </a:xfrm>
                            <a:prstGeom prst="rect">
                              <a:avLst/>
                            </a:prstGeom>
                            <a:noFill/>
                            <a:ln>
                              <a:noFill/>
                            </a:ln>
                          </pic:spPr>
                        </pic:pic>
                        <pic:pic xmlns:pic="http://schemas.openxmlformats.org/drawingml/2006/picture">
                          <pic:nvPicPr>
                            <pic:cNvPr id="144" name="Picture 14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45" name="Picture 14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grpSp>
                    </wpg:wgp>
                  </a:graphicData>
                </a:graphic>
              </wp:anchor>
            </w:drawing>
          </mc:Choice>
          <mc:Fallback>
            <w:pict>
              <v:group w14:anchorId="2FE1EF45" id="Group 160" o:spid="_x0000_s1026" style="position:absolute;margin-left:2.4pt;margin-top:20.1pt;width:535.2pt;height:178.8pt;z-index:251743232;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zs4iC/MAAAvzAAABQAAABkcnMv&#10;bWVkaWEvaW1hZ2UzLnBuZ4lQTkcNChoKAAAADUlIRFIAAAPoAAAD6AgDAAAAen0k1gAAAO1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">
                <v:rect id="Rectangle 140"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156" o:spid="_x0000_s1028" style="position:absolute;left:304;top:381;width:66478;height:21748" coordsize="66478,2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39" o:spid="_x0000_s1029" type="#_x0000_t75" style="position:absolute;left:22402;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">
                    <v:imagedata r:id="rId30" o:title=""/>
                  </v:shape>
                  <v:shape id="Picture 144" o:spid="_x0000_s1030"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">
                    <v:imagedata r:id="rId31" o:title=""/>
                  </v:shape>
                  <v:shape id="Picture 145" o:spid="_x0000_s1031"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">
                    <v:imagedata r:id="rId32" o:title=""/>
                  </v:shape>
                </v:group>
                <w10:wrap type="topAndBottom" anchorx="margin"/>
              </v:group>
            </w:pict>
          </mc:Fallback>
        </mc:AlternateContent>
      </w:r>
    </w:p>
    <w:p w14:paraId="21BAD6F0" w14:textId="77777777" w:rsidR="00855527" w:rsidRDefault="00855527" w:rsidP="00855527">
      <w:pPr>
        <w:spacing w:line="240" w:lineRule="auto"/>
        <w:rPr>
          <w:b/>
          <w:sz w:val="24"/>
        </w:rPr>
      </w:pPr>
      <w:r>
        <w:rPr>
          <w:b/>
          <w:noProof/>
          <w:sz w:val="24"/>
        </w:rPr>
        <mc:AlternateContent>
          <mc:Choice Requires="wpg">
            <w:drawing>
              <wp:anchor distT="0" distB="0" distL="114300" distR="114300" simplePos="0" relativeHeight="251744256" behindDoc="0" locked="0" layoutInCell="1" allowOverlap="1" wp14:anchorId="67BAF510" wp14:editId="0A5844DA">
                <wp:simplePos x="0" y="0"/>
                <wp:positionH relativeFrom="margin">
                  <wp:align>left</wp:align>
                </wp:positionH>
                <wp:positionV relativeFrom="paragraph">
                  <wp:posOffset>2691765</wp:posOffset>
                </wp:positionV>
                <wp:extent cx="6797040" cy="2270760"/>
                <wp:effectExtent l="0" t="0" r="22860" b="15240"/>
                <wp:wrapTopAndBottom/>
                <wp:docPr id="159" name="Group 159"/>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9" name="Rectangle 149"/>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38100" y="53340"/>
                            <a:ext cx="6647815" cy="2182495"/>
                            <a:chOff x="0" y="0"/>
                            <a:chExt cx="6647815" cy="2182495"/>
                          </a:xfrm>
                        </wpg:grpSpPr>
                        <pic:pic xmlns:pic="http://schemas.openxmlformats.org/drawingml/2006/picture">
                          <pic:nvPicPr>
                            <pic:cNvPr id="146" name="Picture 14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148" name="Picture 14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88180" y="15240"/>
                              <a:ext cx="2159635" cy="2159635"/>
                            </a:xfrm>
                            <a:prstGeom prst="rect">
                              <a:avLst/>
                            </a:prstGeom>
                            <a:noFill/>
                            <a:ln>
                              <a:noFill/>
                            </a:ln>
                          </pic:spPr>
                        </pic:pic>
                        <pic:pic xmlns:pic="http://schemas.openxmlformats.org/drawingml/2006/picture">
                          <pic:nvPicPr>
                            <pic:cNvPr id="150" name="Picture 15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wpg:grpSp>
                    </wpg:wgp>
                  </a:graphicData>
                </a:graphic>
              </wp:anchor>
            </w:drawing>
          </mc:Choice>
          <mc:Fallback>
            <w:pict>
              <v:group w14:anchorId="4E76CE6F" id="Group 159" o:spid="_x0000_s1026" style="position:absolute;margin-left:0;margin-top:211.95pt;width:535.2pt;height:178.8pt;z-index:251744256;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C+gpF+AAAZfUlEQVTdUomgwiM6aEB0SyWCCo/ooAHRLZUIKjyigwZEt1QiqPCIDhoQ3VKJoMIj&#10;OmhAdEslggqP6KAB0S2VCCo8ooMGRLdUIqjwiA4aEN1SiaDCIzpoQHRLJYIKj+igAdEtlQgqPKKD&#10;BkS3VCKo8IgOGhDdUomgwiM6aEB0SyWCCo/ooAHRLZUIKjyigwZEt1QiqPCIDhoQ3VKJoMIjOmhA&#10;dEslggqP6KAB0S2VCCo8ooMGRLd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">
                <v:rect id="Rectangle 149"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155" o:spid="_x0000_s1028" style="position:absolute;left:381;top:533;width:66478;height:21825" coordsize="66478,2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46" o:spid="_x0000_s1029"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">
                    <v:imagedata r:id="rId36" o:title=""/>
                  </v:shape>
                  <v:shape id="Picture 148" o:spid="_x0000_s1030" type="#_x0000_t75" style="position:absolute;left:44881;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">
                    <v:imagedata r:id="rId37" o:title=""/>
                  </v:shape>
                  <v:shape id="Picture 150" o:spid="_x0000_s1031"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">
                    <v:imagedata r:id="rId38" o:title=""/>
                  </v:shape>
                </v:group>
                <w10:wrap type="topAndBottom" anchorx="margin"/>
              </v:group>
            </w:pict>
          </mc:Fallback>
        </mc:AlternateContent>
      </w:r>
    </w:p>
    <w:p w14:paraId="17D46B84" w14:textId="77777777" w:rsidR="00855527" w:rsidRDefault="00855527" w:rsidP="00855527">
      <w:pPr>
        <w:spacing w:line="240" w:lineRule="auto"/>
        <w:rPr>
          <w:b/>
          <w:sz w:val="24"/>
        </w:rPr>
      </w:pPr>
    </w:p>
    <w:p w14:paraId="4B2D6585" w14:textId="77777777" w:rsidR="00855527" w:rsidRDefault="00855527" w:rsidP="00855527">
      <w:pPr>
        <w:spacing w:line="240" w:lineRule="auto"/>
        <w:rPr>
          <w:b/>
          <w:sz w:val="24"/>
        </w:rPr>
      </w:pPr>
      <w:r>
        <w:rPr>
          <w:b/>
          <w:noProof/>
          <w:sz w:val="24"/>
        </w:rPr>
        <w:lastRenderedPageBreak/>
        <mc:AlternateContent>
          <mc:Choice Requires="wpg">
            <w:drawing>
              <wp:anchor distT="0" distB="0" distL="114300" distR="114300" simplePos="0" relativeHeight="251745280" behindDoc="0" locked="0" layoutInCell="1" allowOverlap="1" wp14:anchorId="77561118" wp14:editId="3BDAC4DF">
                <wp:simplePos x="0" y="0"/>
                <wp:positionH relativeFrom="margin">
                  <wp:align>left</wp:align>
                </wp:positionH>
                <wp:positionV relativeFrom="paragraph">
                  <wp:posOffset>205740</wp:posOffset>
                </wp:positionV>
                <wp:extent cx="6797040" cy="2270760"/>
                <wp:effectExtent l="0" t="0" r="22860" b="15240"/>
                <wp:wrapTopAndBottom/>
                <wp:docPr id="158" name="Group 158"/>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57" name="Group 157"/>
                        <wpg:cNvGrpSpPr/>
                        <wpg:grpSpPr>
                          <a:xfrm>
                            <a:off x="38100" y="15240"/>
                            <a:ext cx="6647815" cy="2190115"/>
                            <a:chOff x="0" y="0"/>
                            <a:chExt cx="6647815" cy="2190115"/>
                          </a:xfrm>
                        </wpg:grpSpPr>
                        <pic:pic xmlns:pic="http://schemas.openxmlformats.org/drawingml/2006/picture">
                          <pic:nvPicPr>
                            <pic:cNvPr id="151" name="Picture 15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40280" y="30480"/>
                              <a:ext cx="2159635" cy="2159635"/>
                            </a:xfrm>
                            <a:prstGeom prst="rect">
                              <a:avLst/>
                            </a:prstGeom>
                            <a:noFill/>
                            <a:ln>
                              <a:noFill/>
                            </a:ln>
                          </pic:spPr>
                        </pic:pic>
                        <pic:pic xmlns:pic="http://schemas.openxmlformats.org/drawingml/2006/picture">
                          <pic:nvPicPr>
                            <pic:cNvPr id="152" name="Picture 15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53" name="Picture 15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488180" y="30480"/>
                              <a:ext cx="2159635" cy="2159635"/>
                            </a:xfrm>
                            <a:prstGeom prst="rect">
                              <a:avLst/>
                            </a:prstGeom>
                            <a:noFill/>
                            <a:ln>
                              <a:noFill/>
                            </a:ln>
                          </pic:spPr>
                        </pic:pic>
                      </wpg:grpSp>
                      <wps:wsp>
                        <wps:cNvPr id="154" name="Rectangle 15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52359E" id="Group 158" o:spid="_x0000_s1026" style="position:absolute;margin-left:0;margin-top:16.2pt;width:535.2pt;height:178.8pt;z-index:251745280;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">
                <v:group id="Group 157" o:spid="_x0000_s1027" style="position:absolute;left:381;top:152;width:66478;height:21901" coordsize="66478,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1" o:spid="_x0000_s1028" type="#_x0000_t75" style="position:absolute;left:22402;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">
                    <v:imagedata r:id="rId42" o:title=""/>
                  </v:shape>
                  <v:shape id="Picture 15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">
                    <v:imagedata r:id="rId43" o:title=""/>
                  </v:shape>
                  <v:shape id="Picture 153" o:spid="_x0000_s1030" type="#_x0000_t75" style="position:absolute;left:44881;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">
                    <v:imagedata r:id="rId44" o:title=""/>
                  </v:shape>
                </v:group>
                <v:rect id="Rectangle 154" o:spid="_x0000_s1031"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w10:wrap type="topAndBottom" anchorx="margin"/>
              </v:group>
            </w:pict>
          </mc:Fallback>
        </mc:AlternateContent>
      </w:r>
    </w:p>
    <w:p w14:paraId="279C6C7F" w14:textId="77777777" w:rsidR="00855527" w:rsidRDefault="00855527" w:rsidP="00855527">
      <w:pPr>
        <w:spacing w:line="240" w:lineRule="auto"/>
        <w:rPr>
          <w:b/>
          <w:sz w:val="24"/>
        </w:rPr>
      </w:pPr>
    </w:p>
    <w:p w14:paraId="36FAFB0F" w14:textId="77777777" w:rsidR="00855527" w:rsidRDefault="00855527" w:rsidP="00855527">
      <w:pPr>
        <w:spacing w:line="240" w:lineRule="auto"/>
        <w:rPr>
          <w:b/>
          <w:sz w:val="24"/>
        </w:rPr>
      </w:pPr>
    </w:p>
    <w:p w14:paraId="557E4DC2" w14:textId="77777777" w:rsidR="00855527" w:rsidRDefault="00855527" w:rsidP="00855527">
      <w:pPr>
        <w:spacing w:line="240" w:lineRule="auto"/>
        <w:rPr>
          <w:b/>
          <w:sz w:val="24"/>
        </w:rPr>
      </w:pPr>
      <w:r>
        <w:rPr>
          <w:b/>
          <w:noProof/>
          <w:sz w:val="24"/>
        </w:rPr>
        <mc:AlternateContent>
          <mc:Choice Requires="wpg">
            <w:drawing>
              <wp:anchor distT="0" distB="0" distL="114300" distR="114300" simplePos="0" relativeHeight="251747328" behindDoc="0" locked="0" layoutInCell="1" allowOverlap="1" wp14:anchorId="52BF824A" wp14:editId="17F64493">
                <wp:simplePos x="0" y="0"/>
                <wp:positionH relativeFrom="margin">
                  <wp:align>left</wp:align>
                </wp:positionH>
                <wp:positionV relativeFrom="paragraph">
                  <wp:posOffset>2676525</wp:posOffset>
                </wp:positionV>
                <wp:extent cx="6797040" cy="2270760"/>
                <wp:effectExtent l="0" t="0" r="22860" b="15240"/>
                <wp:wrapTopAndBottom/>
                <wp:docPr id="172" name="Group 172"/>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69" name="Group 169"/>
                        <wpg:cNvGrpSpPr/>
                        <wpg:grpSpPr>
                          <a:xfrm>
                            <a:off x="0" y="0"/>
                            <a:ext cx="6797040" cy="2270760"/>
                            <a:chOff x="0" y="0"/>
                            <a:chExt cx="6797040" cy="2270760"/>
                          </a:xfrm>
                        </wpg:grpSpPr>
                        <pic:pic xmlns:pic="http://schemas.openxmlformats.org/drawingml/2006/picture">
                          <pic:nvPicPr>
                            <pic:cNvPr id="165" name="Picture 16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60960" y="76200"/>
                              <a:ext cx="2159635" cy="2159635"/>
                            </a:xfrm>
                            <a:prstGeom prst="rect">
                              <a:avLst/>
                            </a:prstGeom>
                            <a:noFill/>
                            <a:ln>
                              <a:noFill/>
                            </a:ln>
                          </pic:spPr>
                        </pic:pic>
                        <pic:pic xmlns:pic="http://schemas.openxmlformats.org/drawingml/2006/picture">
                          <pic:nvPicPr>
                            <pic:cNvPr id="166" name="Picture 16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301240" y="76200"/>
                              <a:ext cx="2159635" cy="2159635"/>
                            </a:xfrm>
                            <a:prstGeom prst="rect">
                              <a:avLst/>
                            </a:prstGeom>
                            <a:noFill/>
                            <a:ln>
                              <a:noFill/>
                            </a:ln>
                          </pic:spPr>
                        </pic:pic>
                        <wps:wsp>
                          <wps:cNvPr id="168" name="Rectangle 168"/>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1" name="Picture 17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541520" y="68580"/>
                            <a:ext cx="2159635" cy="2159635"/>
                          </a:xfrm>
                          <a:prstGeom prst="rect">
                            <a:avLst/>
                          </a:prstGeom>
                          <a:noFill/>
                          <a:ln>
                            <a:noFill/>
                          </a:ln>
                        </pic:spPr>
                      </pic:pic>
                    </wpg:wgp>
                  </a:graphicData>
                </a:graphic>
              </wp:anchor>
            </w:drawing>
          </mc:Choice>
          <mc:Fallback>
            <w:pict>
              <v:group w14:anchorId="14018BDB" id="Group 172" o:spid="_x0000_s1026" style="position:absolute;margin-left:0;margin-top:210.75pt;width:535.2pt;height:178.8pt;z-index:251747328;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">
                <v:group id="Group 169" o:spid="_x0000_s1027" style="position:absolute;width:67970;height:22707" coordsize="67970,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65" o:spid="_x0000_s1028" type="#_x0000_t75" style="position:absolute;left:609;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">
                    <v:imagedata r:id="rId48" o:title=""/>
                  </v:shape>
                  <v:shape id="Picture 166" o:spid="_x0000_s1029" type="#_x0000_t75" style="position:absolute;left:23012;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">
                    <v:imagedata r:id="rId49" o:title=""/>
                  </v:shape>
                  <v:rect id="Rectangle 168"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group>
                <v:shape id="Picture 171" o:spid="_x0000_s1031" type="#_x0000_t75" style="position:absolute;left:45415;top:685;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">
                  <v:imagedata r:id="rId50" o:title=""/>
                </v:shape>
                <w10:wrap type="topAndBottom" anchorx="margin"/>
              </v:group>
            </w:pict>
          </mc:Fallback>
        </mc:AlternateContent>
      </w:r>
      <w:r>
        <w:rPr>
          <w:b/>
          <w:noProof/>
          <w:sz w:val="24"/>
        </w:rPr>
        <mc:AlternateContent>
          <mc:Choice Requires="wpg">
            <w:drawing>
              <wp:anchor distT="0" distB="0" distL="114300" distR="114300" simplePos="0" relativeHeight="251746304" behindDoc="0" locked="0" layoutInCell="1" allowOverlap="1" wp14:anchorId="5DB18043" wp14:editId="7D926167">
                <wp:simplePos x="0" y="0"/>
                <wp:positionH relativeFrom="margin">
                  <wp:align>left</wp:align>
                </wp:positionH>
                <wp:positionV relativeFrom="paragraph">
                  <wp:posOffset>1905</wp:posOffset>
                </wp:positionV>
                <wp:extent cx="6797040" cy="2270760"/>
                <wp:effectExtent l="0" t="0" r="22860" b="15240"/>
                <wp:wrapTopAndBottom/>
                <wp:docPr id="170" name="Group 17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pic:pic xmlns:pic="http://schemas.openxmlformats.org/drawingml/2006/picture">
                        <pic:nvPicPr>
                          <pic:cNvPr id="161" name="Picture 16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3340" y="7620"/>
                            <a:ext cx="2159635" cy="2159635"/>
                          </a:xfrm>
                          <a:prstGeom prst="rect">
                            <a:avLst/>
                          </a:prstGeom>
                          <a:noFill/>
                          <a:ln>
                            <a:noFill/>
                          </a:ln>
                        </pic:spPr>
                      </pic:pic>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39340" y="60960"/>
                            <a:ext cx="2159635" cy="2159635"/>
                          </a:xfrm>
                          <a:prstGeom prst="rect">
                            <a:avLst/>
                          </a:prstGeom>
                          <a:noFill/>
                          <a:ln>
                            <a:noFill/>
                          </a:ln>
                        </pic:spPr>
                      </pic:pic>
                      <pic:pic xmlns:pic="http://schemas.openxmlformats.org/drawingml/2006/picture">
                        <pic:nvPicPr>
                          <pic:cNvPr id="163" name="Picture 16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4541520" y="45720"/>
                            <a:ext cx="2159635" cy="2159635"/>
                          </a:xfrm>
                          <a:prstGeom prst="rect">
                            <a:avLst/>
                          </a:prstGeom>
                          <a:noFill/>
                          <a:ln>
                            <a:noFill/>
                          </a:ln>
                        </pic:spPr>
                      </pic:pic>
                      <wps:wsp>
                        <wps:cNvPr id="164" name="Rectangle 16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A8759" id="Group 170" o:spid="_x0000_s1026" style="position:absolute;margin-left:0;margin-top:.15pt;width:535.2pt;height:178.8pt;z-index:251746304;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">
                <v:shape id="Picture 161" o:spid="_x0000_s1027" type="#_x0000_t75" style="position:absolute;left:533;top:7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">
                  <v:imagedata r:id="rId54" o:title=""/>
                </v:shape>
                <v:shape id="Picture 162" o:spid="_x0000_s1028" type="#_x0000_t75" style="position:absolute;left:23393;top:60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">
                  <v:imagedata r:id="rId55" o:title=""/>
                </v:shape>
                <v:shape id="Picture 163" o:spid="_x0000_s1029" type="#_x0000_t75" style="position:absolute;left:45415;top:45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">
                  <v:imagedata r:id="rId56" o:title=""/>
                </v:shape>
                <v:rect id="Rectangle 164"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w10:wrap type="topAndBottom" anchorx="margin"/>
              </v:group>
            </w:pict>
          </mc:Fallback>
        </mc:AlternateContent>
      </w:r>
    </w:p>
    <w:p w14:paraId="1036945C" w14:textId="64B59635" w:rsidR="00855527" w:rsidRDefault="00855527" w:rsidP="00855527">
      <w:pPr>
        <w:spacing w:line="240" w:lineRule="auto"/>
        <w:rPr>
          <w:b/>
          <w:sz w:val="24"/>
        </w:rPr>
      </w:pPr>
    </w:p>
    <w:p w14:paraId="25505ADA" w14:textId="16BA30BE" w:rsidR="0083180B" w:rsidRDefault="0083180B" w:rsidP="00855527">
      <w:pPr>
        <w:spacing w:line="240" w:lineRule="auto"/>
        <w:rPr>
          <w:b/>
          <w:sz w:val="24"/>
        </w:rPr>
      </w:pPr>
    </w:p>
    <w:p w14:paraId="7FECB0CD" w14:textId="3647A920" w:rsidR="0083180B" w:rsidRDefault="0083180B" w:rsidP="00855527">
      <w:pPr>
        <w:spacing w:line="240" w:lineRule="auto"/>
        <w:rPr>
          <w:b/>
          <w:sz w:val="24"/>
        </w:rPr>
      </w:pPr>
    </w:p>
    <w:p w14:paraId="763005D1" w14:textId="2B5C10EC" w:rsidR="0083180B" w:rsidRDefault="0083180B" w:rsidP="00855527">
      <w:pPr>
        <w:spacing w:line="240" w:lineRule="auto"/>
        <w:rPr>
          <w:b/>
          <w:sz w:val="24"/>
        </w:rPr>
      </w:pPr>
    </w:p>
    <w:p w14:paraId="0601FA17" w14:textId="14E3FB5B" w:rsidR="0083180B" w:rsidRDefault="0083180B" w:rsidP="00855527">
      <w:pPr>
        <w:spacing w:line="240" w:lineRule="auto"/>
        <w:rPr>
          <w:b/>
          <w:sz w:val="24"/>
        </w:rPr>
      </w:pPr>
    </w:p>
    <w:p w14:paraId="092E91FA" w14:textId="5AA2D4F9" w:rsidR="0083180B" w:rsidRDefault="0083180B" w:rsidP="00855527">
      <w:pPr>
        <w:spacing w:line="240" w:lineRule="auto"/>
        <w:rPr>
          <w:b/>
          <w:sz w:val="24"/>
        </w:rPr>
      </w:pPr>
    </w:p>
    <w:p w14:paraId="33D1344B" w14:textId="22BB0E03" w:rsidR="0083180B" w:rsidDel="00656068" w:rsidRDefault="0083180B" w:rsidP="00855527">
      <w:pPr>
        <w:spacing w:line="240" w:lineRule="auto"/>
        <w:rPr>
          <w:del w:id="25" w:author="Seretta Gamba" w:date="2022-02-01T11:48:00Z"/>
          <w:b/>
          <w:sz w:val="24"/>
        </w:rPr>
      </w:pPr>
    </w:p>
    <w:p w14:paraId="70F519CC" w14:textId="54AD6FC3" w:rsidR="0083180B" w:rsidDel="00656068" w:rsidRDefault="0083180B" w:rsidP="00855527">
      <w:pPr>
        <w:spacing w:line="240" w:lineRule="auto"/>
        <w:rPr>
          <w:del w:id="26" w:author="Seretta Gamba" w:date="2022-02-01T11:48:00Z"/>
          <w:b/>
          <w:sz w:val="24"/>
        </w:rPr>
      </w:pPr>
    </w:p>
    <w:p w14:paraId="3981DC36" w14:textId="4167C7E0" w:rsidR="0083180B" w:rsidDel="00656068" w:rsidRDefault="0083180B" w:rsidP="00855527">
      <w:pPr>
        <w:spacing w:line="240" w:lineRule="auto"/>
        <w:rPr>
          <w:del w:id="27" w:author="Seretta Gamba" w:date="2022-02-01T11:48:00Z"/>
          <w:b/>
          <w:sz w:val="24"/>
        </w:rPr>
      </w:pPr>
    </w:p>
    <w:p w14:paraId="3669141E" w14:textId="59AD1766" w:rsidR="0083180B" w:rsidDel="00656068" w:rsidRDefault="0083180B" w:rsidP="00855527">
      <w:pPr>
        <w:spacing w:line="240" w:lineRule="auto"/>
        <w:rPr>
          <w:del w:id="28" w:author="Seretta Gamba" w:date="2022-02-01T11:48:00Z"/>
          <w:b/>
          <w:sz w:val="24"/>
        </w:rPr>
      </w:pPr>
    </w:p>
    <w:p w14:paraId="3C23EC53" w14:textId="39A5D3F7" w:rsidR="0083180B" w:rsidDel="00656068" w:rsidRDefault="0083180B" w:rsidP="00855527">
      <w:pPr>
        <w:spacing w:line="240" w:lineRule="auto"/>
        <w:rPr>
          <w:del w:id="29" w:author="Seretta Gamba" w:date="2022-02-01T11:48:00Z"/>
          <w:b/>
          <w:sz w:val="24"/>
        </w:rPr>
      </w:pPr>
    </w:p>
    <w:p w14:paraId="03B48974" w14:textId="7D56790F" w:rsidR="0083180B" w:rsidDel="00656068" w:rsidRDefault="0083180B" w:rsidP="00855527">
      <w:pPr>
        <w:spacing w:line="240" w:lineRule="auto"/>
        <w:rPr>
          <w:del w:id="30" w:author="Seretta Gamba" w:date="2022-02-01T11:48:00Z"/>
          <w:b/>
          <w:sz w:val="24"/>
        </w:rPr>
      </w:pPr>
    </w:p>
    <w:p w14:paraId="533D4647" w14:textId="7E9F3871" w:rsidR="0083180B" w:rsidDel="00656068" w:rsidRDefault="0083180B" w:rsidP="00855527">
      <w:pPr>
        <w:spacing w:line="240" w:lineRule="auto"/>
        <w:rPr>
          <w:del w:id="31" w:author="Seretta Gamba" w:date="2022-02-01T11:48:00Z"/>
          <w:b/>
          <w:sz w:val="24"/>
        </w:rPr>
      </w:pPr>
    </w:p>
    <w:p w14:paraId="318CDC7D" w14:textId="38670EF5" w:rsidR="00137570" w:rsidRPr="0083180B" w:rsidRDefault="0083180B" w:rsidP="0083180B">
      <w:pPr>
        <w:rPr>
          <w:b/>
          <w:sz w:val="24"/>
        </w:rPr>
      </w:pPr>
      <w:r>
        <w:rPr>
          <w:b/>
          <w:sz w:val="24"/>
        </w:rPr>
        <w:t>5</w:t>
      </w:r>
      <w:r w:rsidR="00E339E0" w:rsidRPr="00E339E0">
        <w:rPr>
          <w:b/>
          <w:sz w:val="24"/>
        </w:rPr>
        <w:t xml:space="preserve"> - Robustness check: varying spatial discretization ste</w:t>
      </w:r>
      <w:r w:rsidR="008616EB">
        <w:rPr>
          <w:b/>
          <w:sz w:val="24"/>
        </w:rPr>
        <w:t>p</w:t>
      </w:r>
    </w:p>
    <w:p w14:paraId="57E42D2D" w14:textId="31447CCC" w:rsidR="00137570" w:rsidRPr="00137570" w:rsidRDefault="00137570" w:rsidP="00B52324">
      <w:pPr>
        <w:spacing w:line="240" w:lineRule="auto"/>
        <w:rPr>
          <w:rFonts w:cstheme="minorHAnsi"/>
          <w:sz w:val="24"/>
        </w:rPr>
      </w:pPr>
      <w:r w:rsidRPr="00137570">
        <w:rPr>
          <w:rFonts w:cstheme="minorHAnsi"/>
          <w:sz w:val="24"/>
        </w:rPr>
        <w:t>Figures below</w:t>
      </w:r>
      <w:r>
        <w:rPr>
          <w:rFonts w:cstheme="minorHAnsi"/>
          <w:sz w:val="24"/>
        </w:rPr>
        <w:t xml:space="preserve"> show the</w:t>
      </w:r>
      <w:r w:rsidR="00B205E9">
        <w:rPr>
          <w:rFonts w:cstheme="minorHAnsi"/>
          <w:sz w:val="24"/>
        </w:rPr>
        <w:t xml:space="preserve"> individual</w:t>
      </w:r>
      <w:r>
        <w:rPr>
          <w:rFonts w:cstheme="minorHAnsi"/>
          <w:sz w:val="24"/>
        </w:rPr>
        <w:t xml:space="preserve"> turning influence score, speeding influence scores, and proportion of time spent in the front of the group, calculated with spatial discretization step</w:t>
      </w:r>
      <w:r w:rsidR="00B205E9">
        <w:rPr>
          <w:rFonts w:cstheme="minorHAnsi"/>
          <w:sz w:val="24"/>
        </w:rPr>
        <w:t>s</w:t>
      </w:r>
      <w:r>
        <w:rPr>
          <w:rFonts w:cstheme="minorHAnsi"/>
          <w:sz w:val="24"/>
        </w:rPr>
        <w:t xml:space="preserve"> of </w:t>
      </w:r>
      <w:commentRangeStart w:id="32"/>
      <w:r>
        <w:rPr>
          <w:rFonts w:cstheme="minorHAnsi"/>
          <w:sz w:val="24"/>
        </w:rPr>
        <w:t xml:space="preserve">5, 15 and 20 meters, instead of 10 meters </w:t>
      </w:r>
      <w:commentRangeEnd w:id="32"/>
      <w:r w:rsidR="00656068">
        <w:rPr>
          <w:rStyle w:val="CommentReference"/>
          <w:lang w:val="en-CA" w:bidi="he-IL"/>
        </w:rPr>
        <w:commentReference w:id="32"/>
      </w:r>
      <w:r>
        <w:rPr>
          <w:rFonts w:cstheme="minorHAnsi"/>
          <w:sz w:val="24"/>
        </w:rPr>
        <w:t xml:space="preserve">as presented in the main text. Plot layout is </w:t>
      </w:r>
      <w:proofErr w:type="gramStart"/>
      <w:r>
        <w:rPr>
          <w:rFonts w:cstheme="minorHAnsi"/>
          <w:sz w:val="24"/>
        </w:rPr>
        <w:t>similar to</w:t>
      </w:r>
      <w:proofErr w:type="gramEnd"/>
      <w:r>
        <w:rPr>
          <w:rFonts w:cstheme="minorHAnsi"/>
          <w:sz w:val="24"/>
        </w:rPr>
        <w:t xml:space="preserve"> that of figures 3 and 4 in the main </w:t>
      </w:r>
      <w:commentRangeStart w:id="33"/>
      <w:r>
        <w:rPr>
          <w:rFonts w:cstheme="minorHAnsi"/>
          <w:sz w:val="24"/>
        </w:rPr>
        <w:t>text</w:t>
      </w:r>
      <w:commentRangeEnd w:id="33"/>
      <w:r w:rsidR="00656068">
        <w:rPr>
          <w:rStyle w:val="CommentReference"/>
          <w:lang w:val="en-CA" w:bidi="he-IL"/>
        </w:rPr>
        <w:commentReference w:id="33"/>
      </w:r>
      <w:r>
        <w:rPr>
          <w:rFonts w:cstheme="minorHAnsi"/>
          <w:sz w:val="24"/>
        </w:rPr>
        <w:t>.</w:t>
      </w:r>
    </w:p>
    <w:p w14:paraId="1AF92D9E" w14:textId="34C81A1D" w:rsidR="00B762CD" w:rsidRDefault="000447A8" w:rsidP="00B52324">
      <w:pPr>
        <w:spacing w:line="240" w:lineRule="auto"/>
        <w:rPr>
          <w:b/>
          <w:sz w:val="24"/>
        </w:rPr>
      </w:pPr>
      <w:r>
        <w:rPr>
          <w:b/>
          <w:noProof/>
          <w:sz w:val="24"/>
        </w:rPr>
        <mc:AlternateContent>
          <mc:Choice Requires="wpg">
            <w:drawing>
              <wp:anchor distT="0" distB="0" distL="114300" distR="114300" simplePos="0" relativeHeight="251719680" behindDoc="0" locked="0" layoutInCell="1" allowOverlap="1" wp14:anchorId="36D76B82" wp14:editId="0C3341FF">
                <wp:simplePos x="0" y="0"/>
                <wp:positionH relativeFrom="margin">
                  <wp:posOffset>188073</wp:posOffset>
                </wp:positionH>
                <wp:positionV relativeFrom="paragraph">
                  <wp:posOffset>0</wp:posOffset>
                </wp:positionV>
                <wp:extent cx="6155574" cy="4681111"/>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6155574" cy="4681111"/>
                          <a:chOff x="-109107" y="0"/>
                          <a:chExt cx="6155574" cy="4681111"/>
                        </a:xfrm>
                      </wpg:grpSpPr>
                      <pic:pic xmlns:pic="http://schemas.openxmlformats.org/drawingml/2006/picture">
                        <pic:nvPicPr>
                          <pic:cNvPr id="105" name="Picture 105"/>
                          <pic:cNvPicPr preferRelativeResize="0">
                            <a:picLocks noChangeAspect="1"/>
                          </pic:cNvPicPr>
                        </pic:nvPicPr>
                        <pic:blipFill rotWithShape="1">
                          <a:blip r:embed="rId57" cstate="print">
                            <a:extLst>
                              <a:ext uri="{28A0092B-C50C-407E-A947-70E740481C1C}">
                                <a14:useLocalDpi xmlns:a14="http://schemas.microsoft.com/office/drawing/2010/main" val="0"/>
                              </a:ext>
                            </a:extLst>
                          </a:blip>
                          <a:srcRect t="2153"/>
                          <a:stretch/>
                        </pic:blipFill>
                        <pic:spPr bwMode="auto">
                          <a:xfrm>
                            <a:off x="-109107" y="0"/>
                            <a:ext cx="3189600" cy="468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pic:cNvPicPr preferRelativeResize="0">
                            <a:picLocks noChangeAspect="1"/>
                          </pic:cNvPicPr>
                        </pic:nvPicPr>
                        <pic:blipFill rotWithShape="1">
                          <a:blip r:embed="rId58" cstate="print">
                            <a:extLst>
                              <a:ext uri="{28A0092B-C50C-407E-A947-70E740481C1C}">
                                <a14:useLocalDpi xmlns:a14="http://schemas.microsoft.com/office/drawing/2010/main" val="0"/>
                              </a:ext>
                            </a:extLst>
                          </a:blip>
                          <a:srcRect l="14429" t="2315"/>
                          <a:stretch/>
                        </pic:blipFill>
                        <pic:spPr bwMode="auto">
                          <a:xfrm>
                            <a:off x="3310467" y="0"/>
                            <a:ext cx="2736000" cy="468111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B3B33F" id="Group 108" o:spid="_x0000_s1026" style="position:absolute;margin-left:14.8pt;margin-top:0;width:484.7pt;height:368.6pt;z-index:251719680;mso-position-horizontal-relative:margin;mso-width-relative:margin;mso-height-relative:margin" coordorigin="-1091" coordsize="61555,4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">
                <v:shape id="Picture 105" o:spid="_x0000_s1027" type="#_x0000_t75" style="position:absolute;left:-1091;width:31895;height:46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">
                  <v:imagedata r:id="rId59" o:title="" croptop="1411f"/>
                </v:shape>
                <v:shape id="Picture 107" o:spid="_x0000_s1028" type="#_x0000_t75" style="position:absolute;left:33104;width:27360;height:46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">
                  <v:imagedata r:id="rId60" o:title="" croptop="1517f" cropleft="9456f"/>
                </v:shape>
                <w10:wrap type="topAndBottom" anchorx="margin"/>
              </v:group>
            </w:pict>
          </mc:Fallback>
        </mc:AlternateContent>
      </w:r>
      <w:r w:rsidR="002E7964">
        <w:rPr>
          <w:b/>
          <w:noProof/>
          <w:sz w:val="24"/>
        </w:rPr>
        <mc:AlternateContent>
          <mc:Choice Requires="wps">
            <w:drawing>
              <wp:anchor distT="0" distB="0" distL="114300" distR="114300" simplePos="0" relativeHeight="251720704" behindDoc="0" locked="0" layoutInCell="1" allowOverlap="1" wp14:anchorId="3E380A72" wp14:editId="0A5A1296">
                <wp:simplePos x="0" y="0"/>
                <wp:positionH relativeFrom="column">
                  <wp:posOffset>167640</wp:posOffset>
                </wp:positionH>
                <wp:positionV relativeFrom="paragraph">
                  <wp:posOffset>-68580</wp:posOffset>
                </wp:positionV>
                <wp:extent cx="6233160" cy="4709160"/>
                <wp:effectExtent l="0" t="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1A801" id="Rectangle 109" o:spid="_x0000_s1026" style="position:absolute;margin-left:13.2pt;margin-top:-5.4pt;width:490.8pt;height:37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" filled="f" strokecolor="#4472c4 [3204]" strokeweight="1pt"/>
            </w:pict>
          </mc:Fallback>
        </mc:AlternateContent>
      </w:r>
    </w:p>
    <w:p w14:paraId="13C7C075" w14:textId="0B331D48" w:rsidR="00B762CD" w:rsidRDefault="00656068" w:rsidP="00B52324">
      <w:pPr>
        <w:spacing w:line="240" w:lineRule="auto"/>
        <w:rPr>
          <w:b/>
          <w:sz w:val="24"/>
        </w:rPr>
      </w:pPr>
      <w:r>
        <w:rPr>
          <w:b/>
          <w:noProof/>
          <w:sz w:val="24"/>
        </w:rPr>
        <mc:AlternateContent>
          <mc:Choice Requires="wpg">
            <w:drawing>
              <wp:anchor distT="0" distB="0" distL="114300" distR="114300" simplePos="0" relativeHeight="251725824" behindDoc="0" locked="0" layoutInCell="1" allowOverlap="1" wp14:anchorId="3468395E" wp14:editId="356B9C15">
                <wp:simplePos x="0" y="0"/>
                <wp:positionH relativeFrom="margin">
                  <wp:align>center</wp:align>
                </wp:positionH>
                <wp:positionV relativeFrom="paragraph">
                  <wp:posOffset>9525</wp:posOffset>
                </wp:positionV>
                <wp:extent cx="6223000" cy="4754880"/>
                <wp:effectExtent l="0" t="0" r="25400" b="26670"/>
                <wp:wrapNone/>
                <wp:docPr id="113" name="Group 113"/>
                <wp:cNvGraphicFramePr/>
                <a:graphic xmlns:a="http://schemas.openxmlformats.org/drawingml/2006/main">
                  <a:graphicData uri="http://schemas.microsoft.com/office/word/2010/wordprocessingGroup">
                    <wpg:wgp>
                      <wpg:cNvGrpSpPr/>
                      <wpg:grpSpPr>
                        <a:xfrm>
                          <a:off x="0" y="0"/>
                          <a:ext cx="6223000" cy="4754880"/>
                          <a:chOff x="0" y="0"/>
                          <a:chExt cx="6223000" cy="4754880"/>
                        </a:xfrm>
                      </wpg:grpSpPr>
                      <wpg:grpSp>
                        <wpg:cNvPr id="111" name="Group 111"/>
                        <wpg:cNvGrpSpPr/>
                        <wpg:grpSpPr>
                          <a:xfrm>
                            <a:off x="7620" y="45720"/>
                            <a:ext cx="6150600" cy="4682034"/>
                            <a:chOff x="0" y="0"/>
                            <a:chExt cx="6150600" cy="4682034"/>
                          </a:xfrm>
                        </wpg:grpSpPr>
                        <pic:pic xmlns:pic="http://schemas.openxmlformats.org/drawingml/2006/picture">
                          <pic:nvPicPr>
                            <pic:cNvPr id="106" name="Picture 106"/>
                            <pic:cNvPicPr preferRelativeResize="0">
                              <a:picLocks noChangeAspect="1"/>
                            </pic:cNvPicPr>
                          </pic:nvPicPr>
                          <pic:blipFill rotWithShape="1">
                            <a:blip r:embed="rId61" cstate="print">
                              <a:extLst>
                                <a:ext uri="{28A0092B-C50C-407E-A947-70E740481C1C}">
                                  <a14:useLocalDpi xmlns:a14="http://schemas.microsoft.com/office/drawing/2010/main" val="0"/>
                                </a:ext>
                              </a:extLst>
                            </a:blip>
                            <a:srcRect t="1577"/>
                            <a:stretch/>
                          </pic:blipFill>
                          <pic:spPr bwMode="auto">
                            <a:xfrm>
                              <a:off x="0" y="0"/>
                              <a:ext cx="3171600" cy="4679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preferRelativeResize="0">
                              <a:picLocks noChangeAspect="1"/>
                            </pic:cNvPicPr>
                          </pic:nvPicPr>
                          <pic:blipFill rotWithShape="1">
                            <a:blip r:embed="rId62" cstate="print">
                              <a:extLst>
                                <a:ext uri="{28A0092B-C50C-407E-A947-70E740481C1C}">
                                  <a14:useLocalDpi xmlns:a14="http://schemas.microsoft.com/office/drawing/2010/main" val="0"/>
                                </a:ext>
                              </a:extLst>
                            </a:blip>
                            <a:srcRect l="14550" t="1995"/>
                            <a:stretch/>
                          </pic:blipFill>
                          <pic:spPr bwMode="auto">
                            <a:xfrm>
                              <a:off x="3429000" y="1"/>
                              <a:ext cx="2721600" cy="4682033"/>
                            </a:xfrm>
                            <a:prstGeom prst="rect">
                              <a:avLst/>
                            </a:prstGeom>
                            <a:noFill/>
                            <a:ln>
                              <a:noFill/>
                            </a:ln>
                            <a:extLst>
                              <a:ext uri="{53640926-AAD7-44D8-BBD7-CCE9431645EC}">
                                <a14:shadowObscured xmlns:a14="http://schemas.microsoft.com/office/drawing/2010/main"/>
                              </a:ext>
                            </a:extLst>
                          </pic:spPr>
                        </pic:pic>
                      </wpg:grpSp>
                      <wps:wsp>
                        <wps:cNvPr id="112" name="Rectangle 112"/>
                        <wps:cNvSpPr/>
                        <wps:spPr>
                          <a:xfrm>
                            <a:off x="0" y="0"/>
                            <a:ext cx="622300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7142D6" id="Group 113" o:spid="_x0000_s1026" style="position:absolute;margin-left:0;margin-top:.75pt;width:490pt;height:374.4pt;z-index:251725824;mso-position-horizontal:center;mso-position-horizontal-relative:margin;mso-height-relative:margin" coordsize="62230,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">
                <v:group id="Group 111" o:spid="_x0000_s1027" style="position:absolute;left:76;top:457;width:61506;height:46820" coordsize="61506,4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6" o:spid="_x0000_s1028" type="#_x0000_t75" style="position:absolute;width:31716;height:4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">
                    <v:imagedata r:id="rId63" o:title="" croptop="1034f"/>
                  </v:shape>
                  <v:shape id="Picture 110" o:spid="_x0000_s1029" type="#_x0000_t75" style="position:absolute;left:34290;width:27216;height:46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">
                    <v:imagedata r:id="rId64" o:title="" croptop="1307f" cropleft="9535f"/>
                  </v:shape>
                </v:group>
                <v:rect id="Rectangle 112" o:spid="_x0000_s1030" style="position:absolute;width:62230;height:4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" filled="f" strokecolor="#4472c4 [3204]" strokeweight="1pt"/>
                <w10:wrap anchorx="margin"/>
              </v:group>
            </w:pict>
          </mc:Fallback>
        </mc:AlternateContent>
      </w:r>
    </w:p>
    <w:p w14:paraId="325A7FCC" w14:textId="190D6C7B" w:rsidR="00B762CD" w:rsidRDefault="00B762CD" w:rsidP="00B52324">
      <w:pPr>
        <w:spacing w:line="240" w:lineRule="auto"/>
        <w:rPr>
          <w:b/>
          <w:sz w:val="24"/>
        </w:rPr>
      </w:pPr>
    </w:p>
    <w:p w14:paraId="035F6C56" w14:textId="5D1F0C98" w:rsidR="00B762CD" w:rsidRDefault="00B762CD" w:rsidP="00B52324">
      <w:pPr>
        <w:spacing w:line="240" w:lineRule="auto"/>
        <w:rPr>
          <w:b/>
          <w:sz w:val="24"/>
        </w:rPr>
      </w:pPr>
    </w:p>
    <w:p w14:paraId="6BCFF4FB" w14:textId="496DE0E2" w:rsidR="00B762CD" w:rsidRDefault="00B762CD" w:rsidP="00B52324">
      <w:pPr>
        <w:spacing w:line="240" w:lineRule="auto"/>
        <w:rPr>
          <w:b/>
          <w:sz w:val="24"/>
        </w:rPr>
      </w:pPr>
    </w:p>
    <w:p w14:paraId="35886F22" w14:textId="5DB2682F" w:rsidR="00B762CD" w:rsidRDefault="00B762CD" w:rsidP="00B52324">
      <w:pPr>
        <w:spacing w:line="240" w:lineRule="auto"/>
        <w:rPr>
          <w:b/>
          <w:sz w:val="24"/>
        </w:rPr>
      </w:pPr>
    </w:p>
    <w:p w14:paraId="2A2A81EB" w14:textId="77777777" w:rsidR="00B762CD" w:rsidRDefault="00B762CD" w:rsidP="00B52324">
      <w:pPr>
        <w:spacing w:line="240" w:lineRule="auto"/>
        <w:rPr>
          <w:b/>
          <w:sz w:val="24"/>
        </w:rPr>
      </w:pPr>
    </w:p>
    <w:p w14:paraId="58404FB6" w14:textId="25487C54" w:rsidR="00B762CD" w:rsidRDefault="00B762CD" w:rsidP="00B52324">
      <w:pPr>
        <w:spacing w:line="240" w:lineRule="auto"/>
        <w:rPr>
          <w:b/>
          <w:sz w:val="24"/>
        </w:rPr>
      </w:pPr>
    </w:p>
    <w:p w14:paraId="26D048E8" w14:textId="77777777" w:rsidR="00B762CD" w:rsidRDefault="00B762CD" w:rsidP="00B52324">
      <w:pPr>
        <w:spacing w:line="240" w:lineRule="auto"/>
        <w:rPr>
          <w:b/>
          <w:sz w:val="24"/>
        </w:rPr>
      </w:pPr>
    </w:p>
    <w:p w14:paraId="7F6EF3E0" w14:textId="77777777" w:rsidR="00B762CD" w:rsidRDefault="00B762CD" w:rsidP="00B52324">
      <w:pPr>
        <w:spacing w:line="240" w:lineRule="auto"/>
        <w:rPr>
          <w:b/>
          <w:sz w:val="24"/>
        </w:rPr>
      </w:pPr>
    </w:p>
    <w:p w14:paraId="28FD98C1" w14:textId="35D5FDDF" w:rsidR="00B762CD" w:rsidRDefault="00B762CD" w:rsidP="00B52324">
      <w:pPr>
        <w:spacing w:line="240" w:lineRule="auto"/>
        <w:rPr>
          <w:b/>
          <w:sz w:val="24"/>
        </w:rPr>
      </w:pPr>
    </w:p>
    <w:p w14:paraId="79051872" w14:textId="77777777" w:rsidR="00B762CD" w:rsidRDefault="00B762CD" w:rsidP="00B52324">
      <w:pPr>
        <w:spacing w:line="240" w:lineRule="auto"/>
        <w:rPr>
          <w:b/>
          <w:sz w:val="24"/>
        </w:rPr>
      </w:pPr>
    </w:p>
    <w:p w14:paraId="18E87A9A" w14:textId="77777777" w:rsidR="00B762CD" w:rsidRDefault="00B762CD" w:rsidP="00B52324">
      <w:pPr>
        <w:spacing w:line="240" w:lineRule="auto"/>
        <w:rPr>
          <w:b/>
          <w:sz w:val="24"/>
        </w:rPr>
      </w:pPr>
    </w:p>
    <w:p w14:paraId="011A098D" w14:textId="77777777" w:rsidR="00B762CD" w:rsidRDefault="00B762CD" w:rsidP="00B52324">
      <w:pPr>
        <w:spacing w:line="240" w:lineRule="auto"/>
        <w:rPr>
          <w:b/>
          <w:sz w:val="24"/>
        </w:rPr>
      </w:pPr>
    </w:p>
    <w:p w14:paraId="49D19042" w14:textId="11B5DEBA" w:rsidR="00B762CD" w:rsidRDefault="00B762CD" w:rsidP="00B52324">
      <w:pPr>
        <w:spacing w:line="240" w:lineRule="auto"/>
        <w:rPr>
          <w:b/>
          <w:sz w:val="24"/>
        </w:rPr>
      </w:pPr>
    </w:p>
    <w:p w14:paraId="71E63F1C" w14:textId="77777777" w:rsidR="00B762CD" w:rsidRDefault="00B762CD" w:rsidP="00B52324">
      <w:pPr>
        <w:spacing w:line="240" w:lineRule="auto"/>
        <w:rPr>
          <w:b/>
          <w:sz w:val="24"/>
        </w:rPr>
      </w:pPr>
    </w:p>
    <w:p w14:paraId="662B36FC" w14:textId="77777777" w:rsidR="00B762CD" w:rsidRDefault="00B762CD" w:rsidP="00B52324">
      <w:pPr>
        <w:spacing w:line="240" w:lineRule="auto"/>
        <w:rPr>
          <w:b/>
          <w:sz w:val="24"/>
        </w:rPr>
      </w:pPr>
    </w:p>
    <w:p w14:paraId="6DAE3C0D" w14:textId="645391DC" w:rsidR="00B762CD" w:rsidRDefault="00B762CD" w:rsidP="00B52324">
      <w:pPr>
        <w:spacing w:line="240" w:lineRule="auto"/>
        <w:rPr>
          <w:b/>
          <w:sz w:val="24"/>
        </w:rPr>
      </w:pPr>
    </w:p>
    <w:p w14:paraId="27C3A88A" w14:textId="18ED252C" w:rsidR="00B762CD" w:rsidRDefault="008F4D9A" w:rsidP="00B52324">
      <w:pPr>
        <w:spacing w:line="240" w:lineRule="auto"/>
        <w:rPr>
          <w:b/>
          <w:sz w:val="24"/>
        </w:rPr>
      </w:pPr>
      <w:r>
        <w:rPr>
          <w:noProof/>
        </w:rPr>
        <mc:AlternateContent>
          <mc:Choice Requires="wps">
            <w:drawing>
              <wp:anchor distT="0" distB="0" distL="114300" distR="114300" simplePos="0" relativeHeight="251730944" behindDoc="0" locked="0" layoutInCell="1" allowOverlap="1" wp14:anchorId="7091B770" wp14:editId="25C8D56D">
                <wp:simplePos x="0" y="0"/>
                <wp:positionH relativeFrom="column">
                  <wp:posOffset>182880</wp:posOffset>
                </wp:positionH>
                <wp:positionV relativeFrom="paragraph">
                  <wp:posOffset>0</wp:posOffset>
                </wp:positionV>
                <wp:extent cx="6230620" cy="4754880"/>
                <wp:effectExtent l="0" t="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586A9" id="Rectangle 122" o:spid="_x0000_s1026" style="position:absolute;margin-left:14.4pt;margin-top:0;width:490.6pt;height:374.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" filled="f" strokecolor="#4472c4 [3204]" strokeweight="1pt"/>
            </w:pict>
          </mc:Fallback>
        </mc:AlternateContent>
      </w:r>
      <w:r>
        <w:rPr>
          <w:b/>
          <w:noProof/>
          <w:sz w:val="24"/>
        </w:rPr>
        <mc:AlternateContent>
          <mc:Choice Requires="wpg">
            <w:drawing>
              <wp:anchor distT="0" distB="0" distL="114300" distR="114300" simplePos="0" relativeHeight="251728896" behindDoc="0" locked="0" layoutInCell="1" allowOverlap="1" wp14:anchorId="0F2AA7C7" wp14:editId="24B06F9F">
                <wp:simplePos x="0" y="0"/>
                <wp:positionH relativeFrom="margin">
                  <wp:align>center</wp:align>
                </wp:positionH>
                <wp:positionV relativeFrom="paragraph">
                  <wp:posOffset>0</wp:posOffset>
                </wp:positionV>
                <wp:extent cx="5972175" cy="4679950"/>
                <wp:effectExtent l="0" t="0" r="9525" b="6350"/>
                <wp:wrapTopAndBottom/>
                <wp:docPr id="116" name="Group 116"/>
                <wp:cNvGraphicFramePr/>
                <a:graphic xmlns:a="http://schemas.openxmlformats.org/drawingml/2006/main">
                  <a:graphicData uri="http://schemas.microsoft.com/office/word/2010/wordprocessingGroup">
                    <wpg:wgp>
                      <wpg:cNvGrpSpPr/>
                      <wpg:grpSpPr>
                        <a:xfrm>
                          <a:off x="0" y="0"/>
                          <a:ext cx="5972175" cy="4679950"/>
                          <a:chOff x="0" y="0"/>
                          <a:chExt cx="5972175" cy="4679950"/>
                        </a:xfrm>
                      </wpg:grpSpPr>
                      <pic:pic xmlns:pic="http://schemas.openxmlformats.org/drawingml/2006/picture">
                        <pic:nvPicPr>
                          <pic:cNvPr id="114" name="Picture 114"/>
                          <pic:cNvPicPr>
                            <a:picLocks noChangeAspect="1"/>
                          </pic:cNvPicPr>
                        </pic:nvPicPr>
                        <pic:blipFill rotWithShape="1">
                          <a:blip r:embed="rId65" cstate="print">
                            <a:extLst>
                              <a:ext uri="{28A0092B-C50C-407E-A947-70E740481C1C}">
                                <a14:useLocalDpi xmlns:a14="http://schemas.microsoft.com/office/drawing/2010/main" val="0"/>
                              </a:ext>
                            </a:extLst>
                          </a:blip>
                          <a:srcRect t="1139" b="1"/>
                          <a:stretch/>
                        </pic:blipFill>
                        <pic:spPr bwMode="auto">
                          <a:xfrm>
                            <a:off x="0" y="53340"/>
                            <a:ext cx="3117215" cy="4626610"/>
                          </a:xfrm>
                          <a:prstGeom prst="rect">
                            <a:avLst/>
                          </a:prstGeom>
                          <a:noFill/>
                          <a:ln>
                            <a:noFill/>
                          </a:ln>
                        </pic:spPr>
                      </pic:pic>
                      <pic:pic xmlns:pic="http://schemas.openxmlformats.org/drawingml/2006/picture">
                        <pic:nvPicPr>
                          <pic:cNvPr id="115" name="Picture 115"/>
                          <pic:cNvPicPr>
                            <a:picLocks noChangeAspect="1"/>
                          </pic:cNvPicPr>
                        </pic:nvPicPr>
                        <pic:blipFill rotWithShape="1">
                          <a:blip r:embed="rId66" cstate="print">
                            <a:extLst>
                              <a:ext uri="{28A0092B-C50C-407E-A947-70E740481C1C}">
                                <a14:useLocalDpi xmlns:a14="http://schemas.microsoft.com/office/drawing/2010/main" val="0"/>
                              </a:ext>
                            </a:extLst>
                          </a:blip>
                          <a:srcRect l="14297" t="1191"/>
                          <a:stretch/>
                        </pic:blipFill>
                        <pic:spPr bwMode="auto">
                          <a:xfrm>
                            <a:off x="3268980" y="0"/>
                            <a:ext cx="2703195" cy="4679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11A954" id="Group 116" o:spid="_x0000_s1026" style="position:absolute;margin-left:0;margin-top:0;width:470.25pt;height:368.5pt;z-index:251728896;mso-position-horizontal:center;mso-position-horizontal-relative:margin" coordsize="59721,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">
                <v:shape id="Picture 114" o:spid="_x0000_s1027" type="#_x0000_t75" style="position:absolute;top:533;width:3117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">
                  <v:imagedata r:id="rId67" o:title="" croptop="746f" cropbottom="1f"/>
                </v:shape>
                <v:shape id="Picture 115" o:spid="_x0000_s1028" type="#_x0000_t75" style="position:absolute;left:32689;width:27032;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">
                  <v:imagedata r:id="rId68" o:title="" croptop="781f" cropleft="9370f"/>
                </v:shape>
                <w10:wrap type="topAndBottom" anchorx="margin"/>
              </v:group>
            </w:pict>
          </mc:Fallback>
        </mc:AlternateContent>
      </w:r>
    </w:p>
    <w:p w14:paraId="70AFDC0E" w14:textId="6837A089" w:rsidR="00B762CD" w:rsidRDefault="00137570" w:rsidP="00B52324">
      <w:pPr>
        <w:spacing w:line="240" w:lineRule="auto"/>
        <w:rPr>
          <w:b/>
          <w:sz w:val="24"/>
        </w:rPr>
      </w:pPr>
      <w:r>
        <w:rPr>
          <w:b/>
          <w:noProof/>
          <w:sz w:val="24"/>
        </w:rPr>
        <w:lastRenderedPageBreak/>
        <mc:AlternateContent>
          <mc:Choice Requires="wpg">
            <w:drawing>
              <wp:anchor distT="0" distB="0" distL="114300" distR="114300" simplePos="0" relativeHeight="251735040" behindDoc="0" locked="0" layoutInCell="1" allowOverlap="1" wp14:anchorId="78599094" wp14:editId="1FB6E302">
                <wp:simplePos x="0" y="0"/>
                <wp:positionH relativeFrom="page">
                  <wp:align>right</wp:align>
                </wp:positionH>
                <wp:positionV relativeFrom="paragraph">
                  <wp:posOffset>360045</wp:posOffset>
                </wp:positionV>
                <wp:extent cx="7507605" cy="3607435"/>
                <wp:effectExtent l="0" t="0" r="0" b="0"/>
                <wp:wrapTopAndBottom/>
                <wp:docPr id="133" name="Group 133"/>
                <wp:cNvGraphicFramePr/>
                <a:graphic xmlns:a="http://schemas.openxmlformats.org/drawingml/2006/main">
                  <a:graphicData uri="http://schemas.microsoft.com/office/word/2010/wordprocessingGroup">
                    <wpg:wgp>
                      <wpg:cNvGrpSpPr/>
                      <wpg:grpSpPr>
                        <a:xfrm>
                          <a:off x="0" y="0"/>
                          <a:ext cx="7507605" cy="3607435"/>
                          <a:chOff x="0" y="0"/>
                          <a:chExt cx="7507605" cy="3607435"/>
                        </a:xfrm>
                      </wpg:grpSpPr>
                      <pic:pic xmlns:pic="http://schemas.openxmlformats.org/drawingml/2006/picture">
                        <pic:nvPicPr>
                          <pic:cNvPr id="130" name="Picture 130"/>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a:ln>
                            <a:noFill/>
                          </a:ln>
                        </pic:spPr>
                      </pic:pic>
                      <pic:pic xmlns:pic="http://schemas.openxmlformats.org/drawingml/2006/picture">
                        <pic:nvPicPr>
                          <pic:cNvPr id="131" name="Picture 131"/>
                          <pic:cNvPicPr>
                            <a:picLocks noChangeAspect="1"/>
                          </pic:cNvPicPr>
                        </pic:nvPicPr>
                        <pic:blipFill rotWithShape="1">
                          <a:blip r:embed="rId70" cstate="print">
                            <a:extLst>
                              <a:ext uri="{28A0092B-C50C-407E-A947-70E740481C1C}">
                                <a14:useLocalDpi xmlns:a14="http://schemas.microsoft.com/office/drawing/2010/main" val="0"/>
                              </a:ext>
                            </a:extLst>
                          </a:blip>
                          <a:srcRect l="9586"/>
                          <a:stretch/>
                        </pic:blipFill>
                        <pic:spPr bwMode="auto">
                          <a:xfrm>
                            <a:off x="2659380" y="7620"/>
                            <a:ext cx="244030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71" cstate="print">
                            <a:extLst>
                              <a:ext uri="{28A0092B-C50C-407E-A947-70E740481C1C}">
                                <a14:useLocalDpi xmlns:a14="http://schemas.microsoft.com/office/drawing/2010/main" val="0"/>
                              </a:ext>
                            </a:extLst>
                          </a:blip>
                          <a:srcRect l="9598"/>
                          <a:stretch/>
                        </pic:blipFill>
                        <pic:spPr bwMode="auto">
                          <a:xfrm>
                            <a:off x="5067300" y="7620"/>
                            <a:ext cx="2440305" cy="3599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8475C7B" id="Group 133" o:spid="_x0000_s1026" style="position:absolute;margin-left:539.95pt;margin-top:28.35pt;width:591.15pt;height:284.05pt;z-index:251735040;mso-position-horizontal:right;mso-position-horizontal-relative:page" coordsize="75076,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">
                <v:shape id="Picture 130" o:spid="_x0000_s1027" type="#_x0000_t75" style="position:absolute;width:2699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">
                  <v:imagedata r:id="rId72" o:title=""/>
                </v:shape>
                <v:shape id="Picture 131" o:spid="_x0000_s1028" type="#_x0000_t75" style="position:absolute;left:26593;top:76;width:2440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">
                  <v:imagedata r:id="rId73" o:title="" cropleft="6282f"/>
                </v:shape>
                <v:shape id="Picture 132" o:spid="_x0000_s1029" type="#_x0000_t75" style="position:absolute;left:50673;top:76;width:24403;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">
                  <v:imagedata r:id="rId74" o:title="" cropleft="6290f"/>
                </v:shape>
                <w10:wrap type="topAndBottom" anchorx="page"/>
              </v:group>
            </w:pict>
          </mc:Fallback>
        </mc:AlternateContent>
      </w:r>
    </w:p>
    <w:p w14:paraId="1CE4466F" w14:textId="712D0C23" w:rsidR="00B762CD" w:rsidRDefault="00B762CD" w:rsidP="00B52324">
      <w:pPr>
        <w:spacing w:line="240" w:lineRule="auto"/>
        <w:rPr>
          <w:b/>
          <w:sz w:val="24"/>
        </w:rPr>
      </w:pPr>
    </w:p>
    <w:p w14:paraId="41DE6FB0" w14:textId="1120C777" w:rsidR="00B762CD" w:rsidRDefault="00B762CD" w:rsidP="00B52324">
      <w:pPr>
        <w:spacing w:line="240" w:lineRule="auto"/>
        <w:rPr>
          <w:b/>
          <w:sz w:val="24"/>
        </w:rPr>
      </w:pPr>
    </w:p>
    <w:p w14:paraId="088761DA" w14:textId="610FF6DA" w:rsidR="00B762CD" w:rsidRDefault="00B762CD" w:rsidP="00B52324">
      <w:pPr>
        <w:spacing w:line="240" w:lineRule="auto"/>
        <w:rPr>
          <w:b/>
          <w:sz w:val="24"/>
        </w:rPr>
      </w:pPr>
    </w:p>
    <w:p w14:paraId="47642072" w14:textId="44808F6F" w:rsidR="00855527" w:rsidRDefault="0083180B" w:rsidP="00855527">
      <w:pPr>
        <w:spacing w:line="240" w:lineRule="auto"/>
        <w:rPr>
          <w:b/>
          <w:sz w:val="24"/>
        </w:rPr>
      </w:pPr>
      <w:r>
        <w:rPr>
          <w:b/>
          <w:sz w:val="24"/>
        </w:rPr>
        <w:t>6</w:t>
      </w:r>
      <w:r w:rsidR="00855527">
        <w:rPr>
          <w:b/>
          <w:sz w:val="24"/>
        </w:rPr>
        <w:t xml:space="preserve"> - </w:t>
      </w:r>
      <w:r w:rsidR="00855527" w:rsidRPr="00980F8D">
        <w:rPr>
          <w:b/>
          <w:sz w:val="24"/>
        </w:rPr>
        <w:t xml:space="preserve">Results of post-hoc Tukey tests </w:t>
      </w:r>
    </w:p>
    <w:p w14:paraId="673D959F" w14:textId="77777777" w:rsidR="00855527" w:rsidRDefault="00855527" w:rsidP="00855527">
      <w:pPr>
        <w:spacing w:line="240" w:lineRule="auto"/>
      </w:pPr>
      <w:r>
        <w:t xml:space="preserve">Turning influence scores: </w:t>
      </w:r>
    </w:p>
    <w:p w14:paraId="40A1D74B" w14:textId="77777777" w:rsidR="00855527" w:rsidRPr="00C22DFA" w:rsidRDefault="00855527" w:rsidP="00855527">
      <w:pPr>
        <w:spacing w:line="240" w:lineRule="auto"/>
        <w:rPr>
          <w:rFonts w:ascii="Arial" w:hAnsi="Arial" w:cs="Arial"/>
          <w:sz w:val="16"/>
        </w:rPr>
      </w:pPr>
      <w:r w:rsidRPr="006F62D4">
        <w:rPr>
          <w:rFonts w:ascii="Arial" w:hAnsi="Arial" w:cs="Arial"/>
          <w:sz w:val="16"/>
        </w:rPr>
        <w:t>Table S</w:t>
      </w:r>
      <w:r>
        <w:rPr>
          <w:rFonts w:ascii="Arial" w:hAnsi="Arial" w:cs="Arial"/>
          <w:sz w:val="16"/>
        </w:rPr>
        <w:t>4</w:t>
      </w:r>
      <w:r w:rsidRPr="006F62D4">
        <w:rPr>
          <w:rFonts w:ascii="Arial" w:hAnsi="Arial" w:cs="Arial"/>
          <w:sz w:val="16"/>
        </w:rPr>
        <w:t xml:space="preserve">. Results of post-hoc Tukey </w:t>
      </w:r>
      <w:proofErr w:type="spellStart"/>
      <w:r w:rsidRPr="006F62D4">
        <w:rPr>
          <w:rFonts w:ascii="Arial" w:hAnsi="Arial" w:cs="Arial"/>
          <w:sz w:val="16"/>
        </w:rPr>
        <w:t>Constrasts</w:t>
      </w:r>
      <w:proofErr w:type="spellEnd"/>
      <w:r w:rsidRPr="006F62D4">
        <w:rPr>
          <w:rFonts w:ascii="Arial" w:hAnsi="Arial" w:cs="Arial"/>
          <w:sz w:val="16"/>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394889">
        <w:tc>
          <w:tcPr>
            <w:tcW w:w="3114" w:type="dxa"/>
          </w:tcPr>
          <w:p w14:paraId="1BCD2C9E" w14:textId="77777777" w:rsidR="00855527" w:rsidRDefault="00855527" w:rsidP="00394889">
            <w:pPr>
              <w:jc w:val="center"/>
              <w:rPr>
                <w:b/>
                <w:sz w:val="24"/>
              </w:rPr>
            </w:pPr>
            <w:r>
              <w:rPr>
                <w:b/>
                <w:sz w:val="24"/>
              </w:rPr>
              <w:t>Comparison</w:t>
            </w:r>
          </w:p>
        </w:tc>
        <w:tc>
          <w:tcPr>
            <w:tcW w:w="1984" w:type="dxa"/>
          </w:tcPr>
          <w:p w14:paraId="2935711B" w14:textId="77777777" w:rsidR="00855527" w:rsidRDefault="00855527" w:rsidP="00394889">
            <w:pPr>
              <w:jc w:val="center"/>
              <w:rPr>
                <w:b/>
                <w:sz w:val="24"/>
              </w:rPr>
            </w:pPr>
            <w:r>
              <w:rPr>
                <w:b/>
                <w:sz w:val="24"/>
              </w:rPr>
              <w:t>Estimate</w:t>
            </w:r>
          </w:p>
        </w:tc>
        <w:tc>
          <w:tcPr>
            <w:tcW w:w="1843" w:type="dxa"/>
          </w:tcPr>
          <w:p w14:paraId="0240EC22" w14:textId="77777777" w:rsidR="00855527" w:rsidRDefault="00855527" w:rsidP="00394889">
            <w:pPr>
              <w:jc w:val="center"/>
              <w:rPr>
                <w:b/>
                <w:sz w:val="24"/>
              </w:rPr>
            </w:pPr>
            <w:r>
              <w:rPr>
                <w:b/>
                <w:sz w:val="24"/>
              </w:rPr>
              <w:t>Std. Error</w:t>
            </w:r>
          </w:p>
        </w:tc>
        <w:tc>
          <w:tcPr>
            <w:tcW w:w="1843" w:type="dxa"/>
          </w:tcPr>
          <w:p w14:paraId="0FAF873B" w14:textId="77777777" w:rsidR="00855527" w:rsidRDefault="00855527" w:rsidP="00394889">
            <w:pPr>
              <w:jc w:val="center"/>
              <w:rPr>
                <w:b/>
                <w:sz w:val="24"/>
              </w:rPr>
            </w:pPr>
            <w:r>
              <w:rPr>
                <w:b/>
                <w:sz w:val="24"/>
              </w:rPr>
              <w:t>p-value</w:t>
            </w:r>
          </w:p>
        </w:tc>
      </w:tr>
      <w:tr w:rsidR="00855527" w14:paraId="6DB3D0FE" w14:textId="77777777" w:rsidTr="00394889">
        <w:tc>
          <w:tcPr>
            <w:tcW w:w="3114" w:type="dxa"/>
          </w:tcPr>
          <w:p w14:paraId="46E67E34" w14:textId="77777777" w:rsidR="00855527" w:rsidRPr="003E2F0E" w:rsidRDefault="00855527" w:rsidP="00394889">
            <w:pPr>
              <w:rPr>
                <w:sz w:val="24"/>
              </w:rPr>
            </w:pPr>
            <w:proofErr w:type="spellStart"/>
            <w:r w:rsidRPr="003E2F0E">
              <w:rPr>
                <w:sz w:val="24"/>
              </w:rPr>
              <w:t>Domi</w:t>
            </w:r>
            <w:r>
              <w:rPr>
                <w:sz w:val="24"/>
              </w:rPr>
              <w:t>n</w:t>
            </w:r>
            <w:r w:rsidRPr="003E2F0E">
              <w:rPr>
                <w:sz w:val="24"/>
              </w:rPr>
              <w:t>antM</w:t>
            </w:r>
            <w:proofErr w:type="spellEnd"/>
            <w:r w:rsidRPr="003E2F0E">
              <w:rPr>
                <w:sz w:val="24"/>
              </w:rPr>
              <w:t xml:space="preserve"> - </w:t>
            </w:r>
            <w:proofErr w:type="spellStart"/>
            <w:r w:rsidRPr="003E2F0E">
              <w:rPr>
                <w:sz w:val="24"/>
              </w:rPr>
              <w:t>DominantF</w:t>
            </w:r>
            <w:proofErr w:type="spellEnd"/>
          </w:p>
        </w:tc>
        <w:tc>
          <w:tcPr>
            <w:tcW w:w="1984" w:type="dxa"/>
          </w:tcPr>
          <w:p w14:paraId="1384796B" w14:textId="77777777" w:rsidR="00855527" w:rsidRPr="003E2F0E" w:rsidRDefault="00855527" w:rsidP="00394889">
            <w:pPr>
              <w:jc w:val="right"/>
              <w:rPr>
                <w:sz w:val="24"/>
              </w:rPr>
            </w:pPr>
            <w:r w:rsidRPr="003E2F0E">
              <w:rPr>
                <w:sz w:val="24"/>
              </w:rPr>
              <w:t>-0.055</w:t>
            </w:r>
          </w:p>
        </w:tc>
        <w:tc>
          <w:tcPr>
            <w:tcW w:w="1843" w:type="dxa"/>
          </w:tcPr>
          <w:p w14:paraId="5C32C042" w14:textId="77777777" w:rsidR="00855527" w:rsidRPr="003E2F0E" w:rsidRDefault="00855527" w:rsidP="00394889">
            <w:pPr>
              <w:jc w:val="right"/>
              <w:rPr>
                <w:sz w:val="24"/>
              </w:rPr>
            </w:pPr>
            <w:r w:rsidRPr="003E2F0E">
              <w:rPr>
                <w:sz w:val="24"/>
              </w:rPr>
              <w:t>0.025</w:t>
            </w:r>
          </w:p>
        </w:tc>
        <w:tc>
          <w:tcPr>
            <w:tcW w:w="1843" w:type="dxa"/>
          </w:tcPr>
          <w:p w14:paraId="22067B45" w14:textId="77777777" w:rsidR="00855527" w:rsidRPr="003E2F0E" w:rsidRDefault="00855527" w:rsidP="00394889">
            <w:pPr>
              <w:jc w:val="right"/>
              <w:rPr>
                <w:sz w:val="24"/>
              </w:rPr>
            </w:pPr>
            <w:r w:rsidRPr="003E2F0E">
              <w:rPr>
                <w:sz w:val="24"/>
              </w:rPr>
              <w:t>0.189</w:t>
            </w:r>
          </w:p>
        </w:tc>
      </w:tr>
      <w:tr w:rsidR="00855527" w14:paraId="58CEEC9B" w14:textId="77777777" w:rsidTr="00394889">
        <w:tc>
          <w:tcPr>
            <w:tcW w:w="3114" w:type="dxa"/>
          </w:tcPr>
          <w:p w14:paraId="266592B1" w14:textId="77777777" w:rsidR="00855527" w:rsidRPr="003E2F0E" w:rsidRDefault="00855527" w:rsidP="00394889">
            <w:pPr>
              <w:rPr>
                <w:sz w:val="24"/>
              </w:rPr>
            </w:pPr>
            <w:r>
              <w:rPr>
                <w:sz w:val="24"/>
              </w:rPr>
              <w:t xml:space="preserve">Adult - </w:t>
            </w:r>
            <w:proofErr w:type="spellStart"/>
            <w:r>
              <w:rPr>
                <w:sz w:val="24"/>
              </w:rPr>
              <w:t>DominantF</w:t>
            </w:r>
            <w:proofErr w:type="spellEnd"/>
          </w:p>
        </w:tc>
        <w:tc>
          <w:tcPr>
            <w:tcW w:w="1984" w:type="dxa"/>
          </w:tcPr>
          <w:p w14:paraId="21B951DD" w14:textId="77777777" w:rsidR="00855527" w:rsidRPr="003E2F0E" w:rsidRDefault="00855527" w:rsidP="00394889">
            <w:pPr>
              <w:jc w:val="right"/>
              <w:rPr>
                <w:sz w:val="24"/>
              </w:rPr>
            </w:pPr>
            <w:r w:rsidRPr="003E2F0E">
              <w:rPr>
                <w:sz w:val="24"/>
              </w:rPr>
              <w:t>-0.090</w:t>
            </w:r>
          </w:p>
        </w:tc>
        <w:tc>
          <w:tcPr>
            <w:tcW w:w="1843" w:type="dxa"/>
          </w:tcPr>
          <w:p w14:paraId="5D8662A6" w14:textId="77777777" w:rsidR="00855527" w:rsidRPr="003E2F0E" w:rsidRDefault="00855527" w:rsidP="00394889">
            <w:pPr>
              <w:jc w:val="right"/>
              <w:rPr>
                <w:sz w:val="24"/>
              </w:rPr>
            </w:pPr>
            <w:r w:rsidRPr="003E2F0E">
              <w:rPr>
                <w:sz w:val="24"/>
              </w:rPr>
              <w:t>0.026</w:t>
            </w:r>
          </w:p>
        </w:tc>
        <w:tc>
          <w:tcPr>
            <w:tcW w:w="1843" w:type="dxa"/>
          </w:tcPr>
          <w:p w14:paraId="07837292" w14:textId="77777777" w:rsidR="00855527" w:rsidRPr="003E2F0E" w:rsidRDefault="00855527" w:rsidP="00394889">
            <w:pPr>
              <w:jc w:val="right"/>
              <w:rPr>
                <w:sz w:val="24"/>
              </w:rPr>
            </w:pPr>
            <w:r w:rsidRPr="003E2F0E">
              <w:rPr>
                <w:sz w:val="24"/>
              </w:rPr>
              <w:t>0.005</w:t>
            </w:r>
          </w:p>
        </w:tc>
      </w:tr>
      <w:tr w:rsidR="00855527" w14:paraId="02260E93" w14:textId="77777777" w:rsidTr="00394889">
        <w:tc>
          <w:tcPr>
            <w:tcW w:w="3114" w:type="dxa"/>
          </w:tcPr>
          <w:p w14:paraId="1557DE89" w14:textId="77777777" w:rsidR="00855527" w:rsidRPr="003E2F0E" w:rsidRDefault="00855527" w:rsidP="00394889">
            <w:pPr>
              <w:rPr>
                <w:sz w:val="24"/>
              </w:rPr>
            </w:pPr>
            <w:r>
              <w:rPr>
                <w:sz w:val="24"/>
              </w:rPr>
              <w:t xml:space="preserve">Yearling - </w:t>
            </w:r>
            <w:proofErr w:type="spellStart"/>
            <w:r>
              <w:rPr>
                <w:sz w:val="24"/>
              </w:rPr>
              <w:t>DominantF</w:t>
            </w:r>
            <w:proofErr w:type="spellEnd"/>
          </w:p>
        </w:tc>
        <w:tc>
          <w:tcPr>
            <w:tcW w:w="1984" w:type="dxa"/>
          </w:tcPr>
          <w:p w14:paraId="6700FAA5" w14:textId="77777777" w:rsidR="00855527" w:rsidRPr="003E2F0E" w:rsidRDefault="00855527" w:rsidP="00394889">
            <w:pPr>
              <w:jc w:val="right"/>
              <w:rPr>
                <w:sz w:val="24"/>
              </w:rPr>
            </w:pPr>
            <w:r w:rsidRPr="003E2F0E">
              <w:rPr>
                <w:sz w:val="24"/>
              </w:rPr>
              <w:t>-0.083</w:t>
            </w:r>
          </w:p>
        </w:tc>
        <w:tc>
          <w:tcPr>
            <w:tcW w:w="1843" w:type="dxa"/>
          </w:tcPr>
          <w:p w14:paraId="2B9C73B8" w14:textId="77777777" w:rsidR="00855527" w:rsidRPr="003E2F0E" w:rsidRDefault="00855527" w:rsidP="00394889">
            <w:pPr>
              <w:jc w:val="right"/>
              <w:rPr>
                <w:sz w:val="24"/>
              </w:rPr>
            </w:pPr>
            <w:r w:rsidRPr="003E2F0E">
              <w:rPr>
                <w:sz w:val="24"/>
              </w:rPr>
              <w:t>0.020</w:t>
            </w:r>
          </w:p>
        </w:tc>
        <w:tc>
          <w:tcPr>
            <w:tcW w:w="1843" w:type="dxa"/>
          </w:tcPr>
          <w:p w14:paraId="2C102346" w14:textId="77777777" w:rsidR="00855527" w:rsidRPr="003E2F0E" w:rsidRDefault="00855527" w:rsidP="00394889">
            <w:pPr>
              <w:jc w:val="right"/>
              <w:rPr>
                <w:sz w:val="24"/>
              </w:rPr>
            </w:pPr>
            <w:r w:rsidRPr="003E2F0E">
              <w:rPr>
                <w:sz w:val="24"/>
              </w:rPr>
              <w:t>&lt;0.001</w:t>
            </w:r>
          </w:p>
        </w:tc>
      </w:tr>
      <w:tr w:rsidR="00855527" w14:paraId="5737FDC1" w14:textId="77777777" w:rsidTr="00394889">
        <w:tc>
          <w:tcPr>
            <w:tcW w:w="3114" w:type="dxa"/>
          </w:tcPr>
          <w:p w14:paraId="0909BE3A" w14:textId="77777777" w:rsidR="00855527" w:rsidRPr="003E2F0E" w:rsidRDefault="00855527" w:rsidP="00394889">
            <w:pPr>
              <w:rPr>
                <w:sz w:val="24"/>
              </w:rPr>
            </w:pPr>
            <w:r>
              <w:rPr>
                <w:sz w:val="24"/>
              </w:rPr>
              <w:t xml:space="preserve">Sub-Adult - </w:t>
            </w:r>
            <w:proofErr w:type="spellStart"/>
            <w:r>
              <w:rPr>
                <w:sz w:val="24"/>
              </w:rPr>
              <w:t>DominantF</w:t>
            </w:r>
            <w:proofErr w:type="spellEnd"/>
          </w:p>
        </w:tc>
        <w:tc>
          <w:tcPr>
            <w:tcW w:w="1984" w:type="dxa"/>
          </w:tcPr>
          <w:p w14:paraId="55D3599D" w14:textId="77777777" w:rsidR="00855527" w:rsidRPr="003E2F0E" w:rsidRDefault="00855527" w:rsidP="00394889">
            <w:pPr>
              <w:jc w:val="right"/>
              <w:rPr>
                <w:sz w:val="24"/>
              </w:rPr>
            </w:pPr>
            <w:r w:rsidRPr="003E2F0E">
              <w:rPr>
                <w:sz w:val="24"/>
              </w:rPr>
              <w:t>-0.093</w:t>
            </w:r>
          </w:p>
        </w:tc>
        <w:tc>
          <w:tcPr>
            <w:tcW w:w="1843" w:type="dxa"/>
          </w:tcPr>
          <w:p w14:paraId="2821C2C1" w14:textId="77777777" w:rsidR="00855527" w:rsidRPr="003E2F0E" w:rsidRDefault="00855527" w:rsidP="00394889">
            <w:pPr>
              <w:jc w:val="right"/>
              <w:rPr>
                <w:sz w:val="24"/>
              </w:rPr>
            </w:pPr>
            <w:r w:rsidRPr="003E2F0E">
              <w:rPr>
                <w:sz w:val="24"/>
              </w:rPr>
              <w:t>0.022</w:t>
            </w:r>
          </w:p>
        </w:tc>
        <w:tc>
          <w:tcPr>
            <w:tcW w:w="1843" w:type="dxa"/>
          </w:tcPr>
          <w:p w14:paraId="323931CB" w14:textId="77777777" w:rsidR="00855527" w:rsidRPr="003E2F0E" w:rsidRDefault="00855527" w:rsidP="00394889">
            <w:pPr>
              <w:jc w:val="right"/>
              <w:rPr>
                <w:sz w:val="24"/>
              </w:rPr>
            </w:pPr>
            <w:r w:rsidRPr="003E2F0E">
              <w:rPr>
                <w:sz w:val="24"/>
              </w:rPr>
              <w:t>&lt;0.001</w:t>
            </w:r>
          </w:p>
        </w:tc>
      </w:tr>
      <w:tr w:rsidR="00855527" w14:paraId="62D2A9E1" w14:textId="77777777" w:rsidTr="00394889">
        <w:tc>
          <w:tcPr>
            <w:tcW w:w="3114" w:type="dxa"/>
          </w:tcPr>
          <w:p w14:paraId="1A0EBA1F" w14:textId="77777777" w:rsidR="00855527" w:rsidRPr="003E2F0E" w:rsidRDefault="00855527" w:rsidP="00394889">
            <w:pPr>
              <w:rPr>
                <w:sz w:val="24"/>
              </w:rPr>
            </w:pPr>
            <w:r>
              <w:rPr>
                <w:sz w:val="24"/>
              </w:rPr>
              <w:t xml:space="preserve">Adult - </w:t>
            </w:r>
            <w:proofErr w:type="spellStart"/>
            <w:r>
              <w:rPr>
                <w:sz w:val="24"/>
              </w:rPr>
              <w:t>DominantM</w:t>
            </w:r>
            <w:proofErr w:type="spellEnd"/>
          </w:p>
        </w:tc>
        <w:tc>
          <w:tcPr>
            <w:tcW w:w="1984" w:type="dxa"/>
          </w:tcPr>
          <w:p w14:paraId="4206E50B" w14:textId="77777777" w:rsidR="00855527" w:rsidRPr="003E2F0E" w:rsidRDefault="00855527" w:rsidP="00394889">
            <w:pPr>
              <w:jc w:val="right"/>
              <w:rPr>
                <w:sz w:val="24"/>
              </w:rPr>
            </w:pPr>
            <w:r w:rsidRPr="003E2F0E">
              <w:rPr>
                <w:sz w:val="24"/>
              </w:rPr>
              <w:t>-0.035</w:t>
            </w:r>
          </w:p>
        </w:tc>
        <w:tc>
          <w:tcPr>
            <w:tcW w:w="1843" w:type="dxa"/>
          </w:tcPr>
          <w:p w14:paraId="1D8DB02A" w14:textId="77777777" w:rsidR="00855527" w:rsidRPr="003E2F0E" w:rsidRDefault="00855527" w:rsidP="00394889">
            <w:pPr>
              <w:jc w:val="right"/>
              <w:rPr>
                <w:sz w:val="24"/>
              </w:rPr>
            </w:pPr>
            <w:r w:rsidRPr="003E2F0E">
              <w:rPr>
                <w:sz w:val="24"/>
              </w:rPr>
              <w:t>0.026</w:t>
            </w:r>
          </w:p>
        </w:tc>
        <w:tc>
          <w:tcPr>
            <w:tcW w:w="1843" w:type="dxa"/>
          </w:tcPr>
          <w:p w14:paraId="5FABF494" w14:textId="77777777" w:rsidR="00855527" w:rsidRPr="003E2F0E" w:rsidRDefault="00855527" w:rsidP="00394889">
            <w:pPr>
              <w:jc w:val="right"/>
              <w:rPr>
                <w:sz w:val="24"/>
              </w:rPr>
            </w:pPr>
            <w:r w:rsidRPr="003E2F0E">
              <w:rPr>
                <w:sz w:val="24"/>
              </w:rPr>
              <w:t>0.650</w:t>
            </w:r>
          </w:p>
        </w:tc>
      </w:tr>
      <w:tr w:rsidR="00855527" w14:paraId="0D94A4A8" w14:textId="77777777" w:rsidTr="00394889">
        <w:tc>
          <w:tcPr>
            <w:tcW w:w="3114" w:type="dxa"/>
          </w:tcPr>
          <w:p w14:paraId="46CC0DF4" w14:textId="77777777" w:rsidR="00855527" w:rsidRPr="003E2F0E" w:rsidRDefault="00855527" w:rsidP="00394889">
            <w:pPr>
              <w:rPr>
                <w:sz w:val="24"/>
              </w:rPr>
            </w:pPr>
            <w:r>
              <w:rPr>
                <w:sz w:val="24"/>
              </w:rPr>
              <w:t xml:space="preserve">Yearling - </w:t>
            </w:r>
            <w:proofErr w:type="spellStart"/>
            <w:r>
              <w:rPr>
                <w:sz w:val="24"/>
              </w:rPr>
              <w:t>DominantM</w:t>
            </w:r>
            <w:proofErr w:type="spellEnd"/>
          </w:p>
        </w:tc>
        <w:tc>
          <w:tcPr>
            <w:tcW w:w="1984" w:type="dxa"/>
          </w:tcPr>
          <w:p w14:paraId="1D403517" w14:textId="77777777" w:rsidR="00855527" w:rsidRPr="003E2F0E" w:rsidRDefault="00855527" w:rsidP="00394889">
            <w:pPr>
              <w:jc w:val="right"/>
              <w:rPr>
                <w:sz w:val="24"/>
              </w:rPr>
            </w:pPr>
            <w:r w:rsidRPr="003E2F0E">
              <w:rPr>
                <w:sz w:val="24"/>
              </w:rPr>
              <w:t>-0.028</w:t>
            </w:r>
          </w:p>
        </w:tc>
        <w:tc>
          <w:tcPr>
            <w:tcW w:w="1843" w:type="dxa"/>
          </w:tcPr>
          <w:p w14:paraId="434178F7" w14:textId="77777777" w:rsidR="00855527" w:rsidRPr="003E2F0E" w:rsidRDefault="00855527" w:rsidP="00394889">
            <w:pPr>
              <w:jc w:val="right"/>
              <w:rPr>
                <w:sz w:val="24"/>
              </w:rPr>
            </w:pPr>
            <w:r w:rsidRPr="003E2F0E">
              <w:rPr>
                <w:sz w:val="24"/>
              </w:rPr>
              <w:t>0.020</w:t>
            </w:r>
          </w:p>
        </w:tc>
        <w:tc>
          <w:tcPr>
            <w:tcW w:w="1843" w:type="dxa"/>
          </w:tcPr>
          <w:p w14:paraId="41CA6BC1" w14:textId="77777777" w:rsidR="00855527" w:rsidRPr="003E2F0E" w:rsidRDefault="00855527" w:rsidP="00394889">
            <w:pPr>
              <w:jc w:val="right"/>
              <w:rPr>
                <w:sz w:val="24"/>
              </w:rPr>
            </w:pPr>
            <w:r w:rsidRPr="003E2F0E">
              <w:rPr>
                <w:sz w:val="24"/>
              </w:rPr>
              <w:t>0.599</w:t>
            </w:r>
          </w:p>
        </w:tc>
      </w:tr>
      <w:tr w:rsidR="00855527" w14:paraId="095ACF46" w14:textId="77777777" w:rsidTr="00394889">
        <w:tc>
          <w:tcPr>
            <w:tcW w:w="3114" w:type="dxa"/>
          </w:tcPr>
          <w:p w14:paraId="1A7D76D5" w14:textId="77777777" w:rsidR="00855527" w:rsidRPr="003E2F0E" w:rsidRDefault="00855527" w:rsidP="00394889">
            <w:pPr>
              <w:rPr>
                <w:sz w:val="24"/>
              </w:rPr>
            </w:pPr>
            <w:r>
              <w:rPr>
                <w:sz w:val="24"/>
              </w:rPr>
              <w:t xml:space="preserve">Sub-Adult - </w:t>
            </w:r>
            <w:proofErr w:type="spellStart"/>
            <w:r>
              <w:rPr>
                <w:sz w:val="24"/>
              </w:rPr>
              <w:t>DominantM</w:t>
            </w:r>
            <w:proofErr w:type="spellEnd"/>
          </w:p>
        </w:tc>
        <w:tc>
          <w:tcPr>
            <w:tcW w:w="1984" w:type="dxa"/>
          </w:tcPr>
          <w:p w14:paraId="5A448CE3" w14:textId="77777777" w:rsidR="00855527" w:rsidRPr="003E2F0E" w:rsidRDefault="00855527" w:rsidP="00394889">
            <w:pPr>
              <w:jc w:val="right"/>
              <w:rPr>
                <w:sz w:val="24"/>
              </w:rPr>
            </w:pPr>
            <w:r w:rsidRPr="003E2F0E">
              <w:rPr>
                <w:sz w:val="24"/>
              </w:rPr>
              <w:t>-0.038</w:t>
            </w:r>
          </w:p>
        </w:tc>
        <w:tc>
          <w:tcPr>
            <w:tcW w:w="1843" w:type="dxa"/>
          </w:tcPr>
          <w:p w14:paraId="12DDD38F" w14:textId="77777777" w:rsidR="00855527" w:rsidRPr="003E2F0E" w:rsidRDefault="00855527" w:rsidP="00394889">
            <w:pPr>
              <w:jc w:val="right"/>
              <w:rPr>
                <w:sz w:val="24"/>
              </w:rPr>
            </w:pPr>
            <w:r w:rsidRPr="003E2F0E">
              <w:rPr>
                <w:sz w:val="24"/>
              </w:rPr>
              <w:t>0.022</w:t>
            </w:r>
          </w:p>
        </w:tc>
        <w:tc>
          <w:tcPr>
            <w:tcW w:w="1843" w:type="dxa"/>
          </w:tcPr>
          <w:p w14:paraId="6309C86C" w14:textId="77777777" w:rsidR="00855527" w:rsidRPr="003E2F0E" w:rsidRDefault="00855527" w:rsidP="00394889">
            <w:pPr>
              <w:jc w:val="right"/>
              <w:rPr>
                <w:sz w:val="24"/>
              </w:rPr>
            </w:pPr>
            <w:r w:rsidRPr="003E2F0E">
              <w:rPr>
                <w:sz w:val="24"/>
              </w:rPr>
              <w:t>0.432</w:t>
            </w:r>
          </w:p>
        </w:tc>
      </w:tr>
      <w:tr w:rsidR="00855527" w14:paraId="47412AE4" w14:textId="77777777" w:rsidTr="00394889">
        <w:tc>
          <w:tcPr>
            <w:tcW w:w="3114" w:type="dxa"/>
          </w:tcPr>
          <w:p w14:paraId="7BCE6374" w14:textId="77777777" w:rsidR="00855527" w:rsidRPr="003E2F0E" w:rsidRDefault="00855527" w:rsidP="00394889">
            <w:pPr>
              <w:rPr>
                <w:sz w:val="24"/>
              </w:rPr>
            </w:pPr>
            <w:r>
              <w:rPr>
                <w:sz w:val="24"/>
              </w:rPr>
              <w:t>Yearling - Adult</w:t>
            </w:r>
          </w:p>
        </w:tc>
        <w:tc>
          <w:tcPr>
            <w:tcW w:w="1984" w:type="dxa"/>
          </w:tcPr>
          <w:p w14:paraId="37CA4DBB" w14:textId="77777777" w:rsidR="00855527" w:rsidRPr="003E2F0E" w:rsidRDefault="00855527" w:rsidP="00394889">
            <w:pPr>
              <w:jc w:val="right"/>
              <w:rPr>
                <w:sz w:val="24"/>
              </w:rPr>
            </w:pPr>
            <w:r w:rsidRPr="003E2F0E">
              <w:rPr>
                <w:sz w:val="24"/>
              </w:rPr>
              <w:t xml:space="preserve"> 0.007</w:t>
            </w:r>
          </w:p>
        </w:tc>
        <w:tc>
          <w:tcPr>
            <w:tcW w:w="1843" w:type="dxa"/>
          </w:tcPr>
          <w:p w14:paraId="6714CAAF" w14:textId="77777777" w:rsidR="00855527" w:rsidRPr="003E2F0E" w:rsidRDefault="00855527" w:rsidP="00394889">
            <w:pPr>
              <w:jc w:val="right"/>
              <w:rPr>
                <w:sz w:val="24"/>
              </w:rPr>
            </w:pPr>
            <w:r w:rsidRPr="003E2F0E">
              <w:rPr>
                <w:sz w:val="24"/>
              </w:rPr>
              <w:t>0.021</w:t>
            </w:r>
          </w:p>
        </w:tc>
        <w:tc>
          <w:tcPr>
            <w:tcW w:w="1843" w:type="dxa"/>
          </w:tcPr>
          <w:p w14:paraId="23B08DEB" w14:textId="77777777" w:rsidR="00855527" w:rsidRPr="003E2F0E" w:rsidRDefault="00855527" w:rsidP="00394889">
            <w:pPr>
              <w:jc w:val="right"/>
              <w:rPr>
                <w:sz w:val="24"/>
              </w:rPr>
            </w:pPr>
            <w:r w:rsidRPr="003E2F0E">
              <w:rPr>
                <w:sz w:val="24"/>
              </w:rPr>
              <w:t>0.997</w:t>
            </w:r>
          </w:p>
        </w:tc>
      </w:tr>
      <w:tr w:rsidR="00855527" w14:paraId="3708121B" w14:textId="77777777" w:rsidTr="00394889">
        <w:tc>
          <w:tcPr>
            <w:tcW w:w="3114" w:type="dxa"/>
          </w:tcPr>
          <w:p w14:paraId="2A174159" w14:textId="77777777" w:rsidR="00855527" w:rsidRPr="003E2F0E" w:rsidRDefault="00855527" w:rsidP="00394889">
            <w:pPr>
              <w:rPr>
                <w:sz w:val="24"/>
              </w:rPr>
            </w:pPr>
            <w:r>
              <w:rPr>
                <w:sz w:val="24"/>
              </w:rPr>
              <w:t>Sub-adult-Adult</w:t>
            </w:r>
          </w:p>
        </w:tc>
        <w:tc>
          <w:tcPr>
            <w:tcW w:w="1984" w:type="dxa"/>
          </w:tcPr>
          <w:p w14:paraId="5932C8F9" w14:textId="77777777" w:rsidR="00855527" w:rsidRPr="003E2F0E" w:rsidRDefault="00855527" w:rsidP="00394889">
            <w:pPr>
              <w:jc w:val="right"/>
              <w:rPr>
                <w:sz w:val="24"/>
              </w:rPr>
            </w:pPr>
            <w:r w:rsidRPr="003E2F0E">
              <w:rPr>
                <w:sz w:val="24"/>
              </w:rPr>
              <w:t>-0.003</w:t>
            </w:r>
          </w:p>
        </w:tc>
        <w:tc>
          <w:tcPr>
            <w:tcW w:w="1843" w:type="dxa"/>
          </w:tcPr>
          <w:p w14:paraId="0C54E9E7" w14:textId="77777777" w:rsidR="00855527" w:rsidRPr="003E2F0E" w:rsidRDefault="00855527" w:rsidP="00394889">
            <w:pPr>
              <w:jc w:val="right"/>
              <w:rPr>
                <w:sz w:val="24"/>
              </w:rPr>
            </w:pPr>
            <w:r w:rsidRPr="003E2F0E">
              <w:rPr>
                <w:sz w:val="24"/>
              </w:rPr>
              <w:t>0.022</w:t>
            </w:r>
          </w:p>
        </w:tc>
        <w:tc>
          <w:tcPr>
            <w:tcW w:w="1843" w:type="dxa"/>
          </w:tcPr>
          <w:p w14:paraId="309DF68B" w14:textId="77777777" w:rsidR="00855527" w:rsidRPr="003E2F0E" w:rsidRDefault="00855527" w:rsidP="00394889">
            <w:pPr>
              <w:jc w:val="right"/>
              <w:rPr>
                <w:sz w:val="24"/>
              </w:rPr>
            </w:pPr>
            <w:r w:rsidRPr="003E2F0E">
              <w:rPr>
                <w:sz w:val="24"/>
              </w:rPr>
              <w:t>1.000</w:t>
            </w:r>
          </w:p>
        </w:tc>
      </w:tr>
      <w:tr w:rsidR="00855527" w14:paraId="3814A86B" w14:textId="77777777" w:rsidTr="00394889">
        <w:tc>
          <w:tcPr>
            <w:tcW w:w="3114" w:type="dxa"/>
          </w:tcPr>
          <w:p w14:paraId="4BAB66F5" w14:textId="77777777" w:rsidR="00855527" w:rsidRPr="003E2F0E" w:rsidRDefault="00855527" w:rsidP="00394889">
            <w:pPr>
              <w:rPr>
                <w:sz w:val="24"/>
              </w:rPr>
            </w:pPr>
            <w:r>
              <w:rPr>
                <w:sz w:val="24"/>
              </w:rPr>
              <w:t>Sub-Adult - Yearling</w:t>
            </w:r>
          </w:p>
        </w:tc>
        <w:tc>
          <w:tcPr>
            <w:tcW w:w="1984" w:type="dxa"/>
          </w:tcPr>
          <w:p w14:paraId="099993FB" w14:textId="77777777" w:rsidR="00855527" w:rsidRPr="003E2F0E" w:rsidRDefault="00855527" w:rsidP="00394889">
            <w:pPr>
              <w:jc w:val="right"/>
              <w:rPr>
                <w:sz w:val="24"/>
              </w:rPr>
            </w:pPr>
            <w:r w:rsidRPr="003E2F0E">
              <w:rPr>
                <w:sz w:val="24"/>
              </w:rPr>
              <w:t>-0.009</w:t>
            </w:r>
          </w:p>
        </w:tc>
        <w:tc>
          <w:tcPr>
            <w:tcW w:w="1843" w:type="dxa"/>
          </w:tcPr>
          <w:p w14:paraId="63CEC8E4" w14:textId="77777777" w:rsidR="00855527" w:rsidRPr="003E2F0E" w:rsidRDefault="00855527" w:rsidP="00394889">
            <w:pPr>
              <w:jc w:val="right"/>
              <w:rPr>
                <w:sz w:val="24"/>
              </w:rPr>
            </w:pPr>
            <w:r w:rsidRPr="003E2F0E">
              <w:rPr>
                <w:sz w:val="24"/>
              </w:rPr>
              <w:t>0.016</w:t>
            </w:r>
          </w:p>
        </w:tc>
        <w:tc>
          <w:tcPr>
            <w:tcW w:w="1843" w:type="dxa"/>
          </w:tcPr>
          <w:p w14:paraId="0EFDC253" w14:textId="77777777" w:rsidR="00855527" w:rsidRPr="003E2F0E" w:rsidRDefault="00855527" w:rsidP="00394889">
            <w:pPr>
              <w:jc w:val="right"/>
              <w:rPr>
                <w:sz w:val="24"/>
              </w:rPr>
            </w:pPr>
            <w:r w:rsidRPr="003E2F0E">
              <w:rPr>
                <w:sz w:val="24"/>
              </w:rPr>
              <w:t>0.975</w:t>
            </w:r>
          </w:p>
        </w:tc>
      </w:tr>
    </w:tbl>
    <w:p w14:paraId="0B8DE88A" w14:textId="77777777" w:rsidR="00855527" w:rsidRDefault="00855527" w:rsidP="00855527">
      <w:pPr>
        <w:spacing w:line="240" w:lineRule="auto"/>
        <w:rPr>
          <w:sz w:val="24"/>
        </w:rPr>
      </w:pPr>
    </w:p>
    <w:p w14:paraId="5E1EBD8A" w14:textId="77777777" w:rsidR="00855527" w:rsidRDefault="00855527" w:rsidP="00855527">
      <w:pPr>
        <w:spacing w:line="240" w:lineRule="auto"/>
        <w:rPr>
          <w:sz w:val="24"/>
        </w:rPr>
      </w:pPr>
      <w:r w:rsidRPr="00977174">
        <w:rPr>
          <w:sz w:val="24"/>
        </w:rPr>
        <w:t>Speeding influence scores:</w:t>
      </w:r>
    </w:p>
    <w:p w14:paraId="5C5A34F1" w14:textId="77777777" w:rsidR="00855527" w:rsidRPr="00C22DFA" w:rsidRDefault="00855527" w:rsidP="00855527">
      <w:pPr>
        <w:spacing w:line="240" w:lineRule="auto"/>
        <w:rPr>
          <w:rFonts w:ascii="Arial" w:hAnsi="Arial" w:cs="Arial"/>
          <w:sz w:val="16"/>
        </w:rPr>
      </w:pPr>
      <w:r w:rsidRPr="006F62D4">
        <w:rPr>
          <w:rFonts w:ascii="Arial" w:hAnsi="Arial" w:cs="Arial"/>
          <w:sz w:val="16"/>
        </w:rPr>
        <w:t>Table S</w:t>
      </w:r>
      <w:r>
        <w:rPr>
          <w:rFonts w:ascii="Arial" w:hAnsi="Arial" w:cs="Arial"/>
          <w:sz w:val="16"/>
        </w:rPr>
        <w:t>5</w:t>
      </w:r>
      <w:r w:rsidRPr="006F62D4">
        <w:rPr>
          <w:rFonts w:ascii="Arial" w:hAnsi="Arial" w:cs="Arial"/>
          <w:sz w:val="16"/>
        </w:rPr>
        <w:t xml:space="preserve">. Results of post-hoc Tukey </w:t>
      </w:r>
      <w:proofErr w:type="spellStart"/>
      <w:r w:rsidRPr="006F62D4">
        <w:rPr>
          <w:rFonts w:ascii="Arial" w:hAnsi="Arial" w:cs="Arial"/>
          <w:sz w:val="16"/>
        </w:rPr>
        <w:t>Constrasts</w:t>
      </w:r>
      <w:proofErr w:type="spellEnd"/>
      <w:r w:rsidRPr="006F62D4">
        <w:rPr>
          <w:rFonts w:ascii="Arial" w:hAnsi="Arial" w:cs="Arial"/>
          <w:sz w:val="16"/>
        </w:rPr>
        <w:t xml:space="preserve"> comparing </w:t>
      </w:r>
      <w:r>
        <w:rPr>
          <w:rFonts w:ascii="Arial" w:hAnsi="Arial" w:cs="Arial"/>
          <w:sz w:val="16"/>
        </w:rPr>
        <w:t>speeding</w:t>
      </w:r>
      <w:r w:rsidRPr="006F62D4">
        <w:rPr>
          <w:rFonts w:ascii="Arial" w:hAnsi="Arial" w:cs="Arial"/>
          <w:sz w:val="16"/>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394889">
        <w:tc>
          <w:tcPr>
            <w:tcW w:w="3114" w:type="dxa"/>
          </w:tcPr>
          <w:p w14:paraId="0BADEB47" w14:textId="77777777" w:rsidR="00855527" w:rsidRDefault="00855527" w:rsidP="00394889">
            <w:pPr>
              <w:jc w:val="center"/>
              <w:rPr>
                <w:b/>
                <w:sz w:val="24"/>
              </w:rPr>
            </w:pPr>
            <w:r>
              <w:rPr>
                <w:b/>
                <w:sz w:val="24"/>
              </w:rPr>
              <w:t>Comparison</w:t>
            </w:r>
          </w:p>
        </w:tc>
        <w:tc>
          <w:tcPr>
            <w:tcW w:w="1984" w:type="dxa"/>
          </w:tcPr>
          <w:p w14:paraId="2A27C196" w14:textId="77777777" w:rsidR="00855527" w:rsidRDefault="00855527" w:rsidP="00394889">
            <w:pPr>
              <w:jc w:val="center"/>
              <w:rPr>
                <w:b/>
                <w:sz w:val="24"/>
              </w:rPr>
            </w:pPr>
            <w:r>
              <w:rPr>
                <w:b/>
                <w:sz w:val="24"/>
              </w:rPr>
              <w:t>Estimate</w:t>
            </w:r>
          </w:p>
        </w:tc>
        <w:tc>
          <w:tcPr>
            <w:tcW w:w="1843" w:type="dxa"/>
          </w:tcPr>
          <w:p w14:paraId="523A5336" w14:textId="77777777" w:rsidR="00855527" w:rsidRDefault="00855527" w:rsidP="00394889">
            <w:pPr>
              <w:jc w:val="center"/>
              <w:rPr>
                <w:b/>
                <w:sz w:val="24"/>
              </w:rPr>
            </w:pPr>
            <w:r>
              <w:rPr>
                <w:b/>
                <w:sz w:val="24"/>
              </w:rPr>
              <w:t>Std. Error</w:t>
            </w:r>
          </w:p>
        </w:tc>
        <w:tc>
          <w:tcPr>
            <w:tcW w:w="1843" w:type="dxa"/>
          </w:tcPr>
          <w:p w14:paraId="22970F8B" w14:textId="77777777" w:rsidR="00855527" w:rsidRDefault="00855527" w:rsidP="00394889">
            <w:pPr>
              <w:jc w:val="center"/>
              <w:rPr>
                <w:b/>
                <w:sz w:val="24"/>
              </w:rPr>
            </w:pPr>
            <w:r>
              <w:rPr>
                <w:b/>
                <w:sz w:val="24"/>
              </w:rPr>
              <w:t>p-value</w:t>
            </w:r>
          </w:p>
        </w:tc>
      </w:tr>
      <w:tr w:rsidR="00855527" w14:paraId="0A97294B" w14:textId="77777777" w:rsidTr="00394889">
        <w:tc>
          <w:tcPr>
            <w:tcW w:w="3114" w:type="dxa"/>
          </w:tcPr>
          <w:p w14:paraId="5114E8BF" w14:textId="77777777" w:rsidR="00855527" w:rsidRPr="003E2F0E" w:rsidRDefault="00855527" w:rsidP="00394889">
            <w:pPr>
              <w:rPr>
                <w:sz w:val="24"/>
              </w:rPr>
            </w:pPr>
            <w:proofErr w:type="spellStart"/>
            <w:r w:rsidRPr="003E2F0E">
              <w:rPr>
                <w:sz w:val="24"/>
              </w:rPr>
              <w:t>Domi</w:t>
            </w:r>
            <w:r>
              <w:rPr>
                <w:sz w:val="24"/>
              </w:rPr>
              <w:t>n</w:t>
            </w:r>
            <w:r w:rsidRPr="003E2F0E">
              <w:rPr>
                <w:sz w:val="24"/>
              </w:rPr>
              <w:t>antM</w:t>
            </w:r>
            <w:proofErr w:type="spellEnd"/>
            <w:r w:rsidRPr="003E2F0E">
              <w:rPr>
                <w:sz w:val="24"/>
              </w:rPr>
              <w:t xml:space="preserve"> - </w:t>
            </w:r>
            <w:proofErr w:type="spellStart"/>
            <w:r w:rsidRPr="003E2F0E">
              <w:rPr>
                <w:sz w:val="24"/>
              </w:rPr>
              <w:t>DominantF</w:t>
            </w:r>
            <w:proofErr w:type="spellEnd"/>
          </w:p>
        </w:tc>
        <w:tc>
          <w:tcPr>
            <w:tcW w:w="1984" w:type="dxa"/>
          </w:tcPr>
          <w:p w14:paraId="2A31D5C2" w14:textId="77777777" w:rsidR="00855527" w:rsidRPr="003E2F0E" w:rsidRDefault="00855527" w:rsidP="00394889">
            <w:pPr>
              <w:jc w:val="right"/>
              <w:rPr>
                <w:sz w:val="24"/>
              </w:rPr>
            </w:pPr>
            <w:r w:rsidRPr="003E2F0E">
              <w:rPr>
                <w:sz w:val="24"/>
              </w:rPr>
              <w:t>-0.0</w:t>
            </w:r>
            <w:r>
              <w:rPr>
                <w:sz w:val="24"/>
              </w:rPr>
              <w:t>3</w:t>
            </w:r>
            <w:r w:rsidRPr="003E2F0E">
              <w:rPr>
                <w:sz w:val="24"/>
              </w:rPr>
              <w:t>5</w:t>
            </w:r>
          </w:p>
        </w:tc>
        <w:tc>
          <w:tcPr>
            <w:tcW w:w="1843" w:type="dxa"/>
          </w:tcPr>
          <w:p w14:paraId="54E23C4E" w14:textId="77777777" w:rsidR="00855527" w:rsidRPr="003E2F0E" w:rsidRDefault="00855527" w:rsidP="00394889">
            <w:pPr>
              <w:jc w:val="right"/>
              <w:rPr>
                <w:sz w:val="24"/>
              </w:rPr>
            </w:pPr>
            <w:r w:rsidRPr="003E2F0E">
              <w:rPr>
                <w:sz w:val="24"/>
              </w:rPr>
              <w:t>0.02</w:t>
            </w:r>
            <w:r>
              <w:rPr>
                <w:sz w:val="24"/>
              </w:rPr>
              <w:t>1</w:t>
            </w:r>
          </w:p>
        </w:tc>
        <w:tc>
          <w:tcPr>
            <w:tcW w:w="1843" w:type="dxa"/>
          </w:tcPr>
          <w:p w14:paraId="06306B75" w14:textId="77777777" w:rsidR="00855527" w:rsidRPr="003E2F0E" w:rsidRDefault="00855527" w:rsidP="00394889">
            <w:pPr>
              <w:jc w:val="right"/>
              <w:rPr>
                <w:sz w:val="24"/>
              </w:rPr>
            </w:pPr>
            <w:r w:rsidRPr="003E2F0E">
              <w:rPr>
                <w:sz w:val="24"/>
              </w:rPr>
              <w:t>0.</w:t>
            </w:r>
            <w:r>
              <w:rPr>
                <w:sz w:val="24"/>
              </w:rPr>
              <w:t>482</w:t>
            </w:r>
          </w:p>
        </w:tc>
      </w:tr>
      <w:tr w:rsidR="00855527" w14:paraId="38F62E82" w14:textId="77777777" w:rsidTr="00394889">
        <w:tc>
          <w:tcPr>
            <w:tcW w:w="3114" w:type="dxa"/>
          </w:tcPr>
          <w:p w14:paraId="6417E827" w14:textId="77777777" w:rsidR="00855527" w:rsidRPr="003E2F0E" w:rsidRDefault="00855527" w:rsidP="00394889">
            <w:pPr>
              <w:rPr>
                <w:sz w:val="24"/>
              </w:rPr>
            </w:pPr>
            <w:r>
              <w:rPr>
                <w:sz w:val="24"/>
              </w:rPr>
              <w:t xml:space="preserve">Adult - </w:t>
            </w:r>
            <w:proofErr w:type="spellStart"/>
            <w:r>
              <w:rPr>
                <w:sz w:val="24"/>
              </w:rPr>
              <w:t>DominantF</w:t>
            </w:r>
            <w:proofErr w:type="spellEnd"/>
          </w:p>
        </w:tc>
        <w:tc>
          <w:tcPr>
            <w:tcW w:w="1984" w:type="dxa"/>
          </w:tcPr>
          <w:p w14:paraId="04320C12" w14:textId="77777777" w:rsidR="00855527" w:rsidRPr="003E2F0E" w:rsidRDefault="00855527" w:rsidP="00394889">
            <w:pPr>
              <w:jc w:val="right"/>
              <w:rPr>
                <w:sz w:val="24"/>
              </w:rPr>
            </w:pPr>
            <w:r w:rsidRPr="003E2F0E">
              <w:rPr>
                <w:sz w:val="24"/>
              </w:rPr>
              <w:t>-0.0</w:t>
            </w:r>
            <w:r>
              <w:rPr>
                <w:sz w:val="24"/>
              </w:rPr>
              <w:t>58</w:t>
            </w:r>
          </w:p>
        </w:tc>
        <w:tc>
          <w:tcPr>
            <w:tcW w:w="1843" w:type="dxa"/>
          </w:tcPr>
          <w:p w14:paraId="0F05B13C" w14:textId="77777777" w:rsidR="00855527" w:rsidRPr="003E2F0E" w:rsidRDefault="00855527" w:rsidP="00394889">
            <w:pPr>
              <w:jc w:val="right"/>
              <w:rPr>
                <w:sz w:val="24"/>
              </w:rPr>
            </w:pPr>
            <w:r w:rsidRPr="003E2F0E">
              <w:rPr>
                <w:sz w:val="24"/>
              </w:rPr>
              <w:t>0.02</w:t>
            </w:r>
            <w:r>
              <w:rPr>
                <w:sz w:val="24"/>
              </w:rPr>
              <w:t>2</w:t>
            </w:r>
          </w:p>
        </w:tc>
        <w:tc>
          <w:tcPr>
            <w:tcW w:w="1843" w:type="dxa"/>
          </w:tcPr>
          <w:p w14:paraId="686D0218" w14:textId="77777777" w:rsidR="00855527" w:rsidRPr="003E2F0E" w:rsidRDefault="00855527" w:rsidP="00394889">
            <w:pPr>
              <w:jc w:val="right"/>
              <w:rPr>
                <w:sz w:val="24"/>
              </w:rPr>
            </w:pPr>
            <w:r w:rsidRPr="003E2F0E">
              <w:rPr>
                <w:sz w:val="24"/>
              </w:rPr>
              <w:t>0.</w:t>
            </w:r>
            <w:r>
              <w:rPr>
                <w:sz w:val="24"/>
              </w:rPr>
              <w:t>072</w:t>
            </w:r>
          </w:p>
        </w:tc>
      </w:tr>
      <w:tr w:rsidR="00855527" w14:paraId="549104F5" w14:textId="77777777" w:rsidTr="00394889">
        <w:tc>
          <w:tcPr>
            <w:tcW w:w="3114" w:type="dxa"/>
          </w:tcPr>
          <w:p w14:paraId="5762F842" w14:textId="77777777" w:rsidR="00855527" w:rsidRPr="003E2F0E" w:rsidRDefault="00855527" w:rsidP="00394889">
            <w:pPr>
              <w:rPr>
                <w:sz w:val="24"/>
              </w:rPr>
            </w:pPr>
            <w:r>
              <w:rPr>
                <w:sz w:val="24"/>
              </w:rPr>
              <w:t xml:space="preserve">Yearling - </w:t>
            </w:r>
            <w:proofErr w:type="spellStart"/>
            <w:r>
              <w:rPr>
                <w:sz w:val="24"/>
              </w:rPr>
              <w:t>DominantF</w:t>
            </w:r>
            <w:proofErr w:type="spellEnd"/>
          </w:p>
        </w:tc>
        <w:tc>
          <w:tcPr>
            <w:tcW w:w="1984" w:type="dxa"/>
          </w:tcPr>
          <w:p w14:paraId="0ADADD50" w14:textId="77777777" w:rsidR="00855527" w:rsidRPr="003E2F0E" w:rsidRDefault="00855527" w:rsidP="00394889">
            <w:pPr>
              <w:jc w:val="right"/>
              <w:rPr>
                <w:sz w:val="24"/>
              </w:rPr>
            </w:pPr>
            <w:r w:rsidRPr="003E2F0E">
              <w:rPr>
                <w:sz w:val="24"/>
              </w:rPr>
              <w:t>-0.0</w:t>
            </w:r>
            <w:r>
              <w:rPr>
                <w:sz w:val="24"/>
              </w:rPr>
              <w:t>50</w:t>
            </w:r>
          </w:p>
        </w:tc>
        <w:tc>
          <w:tcPr>
            <w:tcW w:w="1843" w:type="dxa"/>
          </w:tcPr>
          <w:p w14:paraId="0968F7AB" w14:textId="77777777" w:rsidR="00855527" w:rsidRPr="003E2F0E" w:rsidRDefault="00855527" w:rsidP="00394889">
            <w:pPr>
              <w:jc w:val="right"/>
              <w:rPr>
                <w:sz w:val="24"/>
              </w:rPr>
            </w:pPr>
            <w:r w:rsidRPr="003E2F0E">
              <w:rPr>
                <w:sz w:val="24"/>
              </w:rPr>
              <w:t>0.0</w:t>
            </w:r>
            <w:r>
              <w:rPr>
                <w:sz w:val="24"/>
              </w:rPr>
              <w:t>17</w:t>
            </w:r>
          </w:p>
        </w:tc>
        <w:tc>
          <w:tcPr>
            <w:tcW w:w="1843" w:type="dxa"/>
          </w:tcPr>
          <w:p w14:paraId="1AF2180A" w14:textId="77777777" w:rsidR="00855527" w:rsidRPr="003E2F0E" w:rsidRDefault="00855527" w:rsidP="00394889">
            <w:pPr>
              <w:jc w:val="right"/>
              <w:rPr>
                <w:sz w:val="24"/>
              </w:rPr>
            </w:pPr>
            <w:r>
              <w:rPr>
                <w:sz w:val="24"/>
              </w:rPr>
              <w:t>0.021</w:t>
            </w:r>
          </w:p>
        </w:tc>
      </w:tr>
      <w:tr w:rsidR="00855527" w14:paraId="0F0658A7" w14:textId="77777777" w:rsidTr="00394889">
        <w:tc>
          <w:tcPr>
            <w:tcW w:w="3114" w:type="dxa"/>
          </w:tcPr>
          <w:p w14:paraId="5A78163A" w14:textId="77777777" w:rsidR="00855527" w:rsidRPr="003E2F0E" w:rsidRDefault="00855527" w:rsidP="00394889">
            <w:pPr>
              <w:rPr>
                <w:sz w:val="24"/>
              </w:rPr>
            </w:pPr>
            <w:r>
              <w:rPr>
                <w:sz w:val="24"/>
              </w:rPr>
              <w:t xml:space="preserve">Sub-Adult - </w:t>
            </w:r>
            <w:proofErr w:type="spellStart"/>
            <w:r>
              <w:rPr>
                <w:sz w:val="24"/>
              </w:rPr>
              <w:t>DominantF</w:t>
            </w:r>
            <w:proofErr w:type="spellEnd"/>
          </w:p>
        </w:tc>
        <w:tc>
          <w:tcPr>
            <w:tcW w:w="1984" w:type="dxa"/>
          </w:tcPr>
          <w:p w14:paraId="4BF98623" w14:textId="77777777" w:rsidR="00855527" w:rsidRPr="003E2F0E" w:rsidRDefault="00855527" w:rsidP="00394889">
            <w:pPr>
              <w:jc w:val="right"/>
              <w:rPr>
                <w:sz w:val="24"/>
              </w:rPr>
            </w:pPr>
            <w:r w:rsidRPr="003E2F0E">
              <w:rPr>
                <w:sz w:val="24"/>
              </w:rPr>
              <w:t>-0.0</w:t>
            </w:r>
            <w:r>
              <w:rPr>
                <w:sz w:val="24"/>
              </w:rPr>
              <w:t>77</w:t>
            </w:r>
          </w:p>
        </w:tc>
        <w:tc>
          <w:tcPr>
            <w:tcW w:w="1843" w:type="dxa"/>
          </w:tcPr>
          <w:p w14:paraId="3E9BC91A" w14:textId="77777777" w:rsidR="00855527" w:rsidRPr="003E2F0E" w:rsidRDefault="00855527" w:rsidP="00394889">
            <w:pPr>
              <w:jc w:val="right"/>
              <w:rPr>
                <w:sz w:val="24"/>
              </w:rPr>
            </w:pPr>
            <w:r w:rsidRPr="003E2F0E">
              <w:rPr>
                <w:sz w:val="24"/>
              </w:rPr>
              <w:t>0.0</w:t>
            </w:r>
            <w:r>
              <w:rPr>
                <w:sz w:val="24"/>
              </w:rPr>
              <w:t>19</w:t>
            </w:r>
          </w:p>
        </w:tc>
        <w:tc>
          <w:tcPr>
            <w:tcW w:w="1843" w:type="dxa"/>
          </w:tcPr>
          <w:p w14:paraId="797EC2DC" w14:textId="77777777" w:rsidR="00855527" w:rsidRPr="003E2F0E" w:rsidRDefault="00855527" w:rsidP="00394889">
            <w:pPr>
              <w:jc w:val="right"/>
              <w:rPr>
                <w:sz w:val="24"/>
              </w:rPr>
            </w:pPr>
            <w:r w:rsidRPr="003E2F0E">
              <w:rPr>
                <w:sz w:val="24"/>
              </w:rPr>
              <w:t>&lt;0.001</w:t>
            </w:r>
          </w:p>
        </w:tc>
      </w:tr>
      <w:tr w:rsidR="00855527" w14:paraId="146C53EC" w14:textId="77777777" w:rsidTr="00394889">
        <w:tc>
          <w:tcPr>
            <w:tcW w:w="3114" w:type="dxa"/>
          </w:tcPr>
          <w:p w14:paraId="0183B359" w14:textId="77777777" w:rsidR="00855527" w:rsidRPr="003E2F0E" w:rsidRDefault="00855527" w:rsidP="00394889">
            <w:pPr>
              <w:rPr>
                <w:sz w:val="24"/>
              </w:rPr>
            </w:pPr>
            <w:r>
              <w:rPr>
                <w:sz w:val="24"/>
              </w:rPr>
              <w:lastRenderedPageBreak/>
              <w:t xml:space="preserve">Adult - </w:t>
            </w:r>
            <w:proofErr w:type="spellStart"/>
            <w:r>
              <w:rPr>
                <w:sz w:val="24"/>
              </w:rPr>
              <w:t>DominantM</w:t>
            </w:r>
            <w:proofErr w:type="spellEnd"/>
          </w:p>
        </w:tc>
        <w:tc>
          <w:tcPr>
            <w:tcW w:w="1984" w:type="dxa"/>
          </w:tcPr>
          <w:p w14:paraId="3484050C" w14:textId="77777777" w:rsidR="00855527" w:rsidRPr="003E2F0E" w:rsidRDefault="00855527" w:rsidP="00394889">
            <w:pPr>
              <w:jc w:val="right"/>
              <w:rPr>
                <w:sz w:val="24"/>
              </w:rPr>
            </w:pPr>
            <w:r w:rsidRPr="003E2F0E">
              <w:rPr>
                <w:sz w:val="24"/>
              </w:rPr>
              <w:t>-0.0</w:t>
            </w:r>
            <w:r>
              <w:rPr>
                <w:sz w:val="24"/>
              </w:rPr>
              <w:t>23</w:t>
            </w:r>
          </w:p>
        </w:tc>
        <w:tc>
          <w:tcPr>
            <w:tcW w:w="1843" w:type="dxa"/>
          </w:tcPr>
          <w:p w14:paraId="47C25B2D" w14:textId="77777777" w:rsidR="00855527" w:rsidRPr="003E2F0E" w:rsidRDefault="00855527" w:rsidP="00394889">
            <w:pPr>
              <w:jc w:val="right"/>
              <w:rPr>
                <w:sz w:val="24"/>
              </w:rPr>
            </w:pPr>
            <w:r w:rsidRPr="003E2F0E">
              <w:rPr>
                <w:sz w:val="24"/>
              </w:rPr>
              <w:t>0.0</w:t>
            </w:r>
            <w:r>
              <w:rPr>
                <w:sz w:val="24"/>
              </w:rPr>
              <w:t>22</w:t>
            </w:r>
          </w:p>
        </w:tc>
        <w:tc>
          <w:tcPr>
            <w:tcW w:w="1843" w:type="dxa"/>
          </w:tcPr>
          <w:p w14:paraId="0630AD13" w14:textId="77777777" w:rsidR="00855527" w:rsidRPr="003E2F0E" w:rsidRDefault="00855527" w:rsidP="00394889">
            <w:pPr>
              <w:jc w:val="right"/>
              <w:rPr>
                <w:sz w:val="24"/>
              </w:rPr>
            </w:pPr>
            <w:r>
              <w:rPr>
                <w:sz w:val="24"/>
              </w:rPr>
              <w:t>0.829</w:t>
            </w:r>
          </w:p>
        </w:tc>
      </w:tr>
      <w:tr w:rsidR="00855527" w14:paraId="0404269C" w14:textId="77777777" w:rsidTr="00394889">
        <w:tc>
          <w:tcPr>
            <w:tcW w:w="3114" w:type="dxa"/>
          </w:tcPr>
          <w:p w14:paraId="1ADC4A0C" w14:textId="77777777" w:rsidR="00855527" w:rsidRPr="003E2F0E" w:rsidRDefault="00855527" w:rsidP="00394889">
            <w:pPr>
              <w:rPr>
                <w:sz w:val="24"/>
              </w:rPr>
            </w:pPr>
            <w:r>
              <w:rPr>
                <w:sz w:val="24"/>
              </w:rPr>
              <w:t xml:space="preserve">Yearling - </w:t>
            </w:r>
            <w:proofErr w:type="spellStart"/>
            <w:r>
              <w:rPr>
                <w:sz w:val="24"/>
              </w:rPr>
              <w:t>DominantM</w:t>
            </w:r>
            <w:proofErr w:type="spellEnd"/>
          </w:p>
        </w:tc>
        <w:tc>
          <w:tcPr>
            <w:tcW w:w="1984" w:type="dxa"/>
          </w:tcPr>
          <w:p w14:paraId="10116283" w14:textId="77777777" w:rsidR="00855527" w:rsidRPr="003E2F0E" w:rsidRDefault="00855527" w:rsidP="00394889">
            <w:pPr>
              <w:jc w:val="right"/>
              <w:rPr>
                <w:sz w:val="24"/>
              </w:rPr>
            </w:pPr>
            <w:r w:rsidRPr="003E2F0E">
              <w:rPr>
                <w:sz w:val="24"/>
              </w:rPr>
              <w:t>-0.0</w:t>
            </w:r>
            <w:r>
              <w:rPr>
                <w:sz w:val="24"/>
              </w:rPr>
              <w:t>16</w:t>
            </w:r>
          </w:p>
        </w:tc>
        <w:tc>
          <w:tcPr>
            <w:tcW w:w="1843" w:type="dxa"/>
          </w:tcPr>
          <w:p w14:paraId="05FCFF41" w14:textId="77777777" w:rsidR="00855527" w:rsidRPr="003E2F0E" w:rsidRDefault="00855527" w:rsidP="00394889">
            <w:pPr>
              <w:jc w:val="right"/>
              <w:rPr>
                <w:sz w:val="24"/>
              </w:rPr>
            </w:pPr>
            <w:r w:rsidRPr="003E2F0E">
              <w:rPr>
                <w:sz w:val="24"/>
              </w:rPr>
              <w:t>0.0</w:t>
            </w:r>
            <w:r>
              <w:rPr>
                <w:sz w:val="24"/>
              </w:rPr>
              <w:t>17</w:t>
            </w:r>
          </w:p>
        </w:tc>
        <w:tc>
          <w:tcPr>
            <w:tcW w:w="1843" w:type="dxa"/>
          </w:tcPr>
          <w:p w14:paraId="55D914EA" w14:textId="77777777" w:rsidR="00855527" w:rsidRPr="003E2F0E" w:rsidRDefault="00855527" w:rsidP="00394889">
            <w:pPr>
              <w:jc w:val="right"/>
              <w:rPr>
                <w:sz w:val="24"/>
              </w:rPr>
            </w:pPr>
            <w:r w:rsidRPr="003E2F0E">
              <w:rPr>
                <w:sz w:val="24"/>
              </w:rPr>
              <w:t>0.</w:t>
            </w:r>
            <w:r>
              <w:rPr>
                <w:sz w:val="24"/>
              </w:rPr>
              <w:t>874</w:t>
            </w:r>
          </w:p>
        </w:tc>
      </w:tr>
      <w:tr w:rsidR="00855527" w14:paraId="7C2FF030" w14:textId="77777777" w:rsidTr="00394889">
        <w:tc>
          <w:tcPr>
            <w:tcW w:w="3114" w:type="dxa"/>
          </w:tcPr>
          <w:p w14:paraId="2E49DABB" w14:textId="77777777" w:rsidR="00855527" w:rsidRPr="003E2F0E" w:rsidRDefault="00855527" w:rsidP="00394889">
            <w:pPr>
              <w:rPr>
                <w:sz w:val="24"/>
              </w:rPr>
            </w:pPr>
            <w:r>
              <w:rPr>
                <w:sz w:val="24"/>
              </w:rPr>
              <w:t xml:space="preserve">Sub-Adult - </w:t>
            </w:r>
            <w:proofErr w:type="spellStart"/>
            <w:r>
              <w:rPr>
                <w:sz w:val="24"/>
              </w:rPr>
              <w:t>DominantM</w:t>
            </w:r>
            <w:proofErr w:type="spellEnd"/>
          </w:p>
        </w:tc>
        <w:tc>
          <w:tcPr>
            <w:tcW w:w="1984" w:type="dxa"/>
          </w:tcPr>
          <w:p w14:paraId="62590A47" w14:textId="77777777" w:rsidR="00855527" w:rsidRPr="003E2F0E" w:rsidRDefault="00855527" w:rsidP="00394889">
            <w:pPr>
              <w:jc w:val="right"/>
              <w:rPr>
                <w:sz w:val="24"/>
              </w:rPr>
            </w:pPr>
            <w:r w:rsidRPr="003E2F0E">
              <w:rPr>
                <w:sz w:val="24"/>
              </w:rPr>
              <w:t>-0.0</w:t>
            </w:r>
            <w:r>
              <w:rPr>
                <w:sz w:val="24"/>
              </w:rPr>
              <w:t>42</w:t>
            </w:r>
          </w:p>
        </w:tc>
        <w:tc>
          <w:tcPr>
            <w:tcW w:w="1843" w:type="dxa"/>
          </w:tcPr>
          <w:p w14:paraId="0CEC378A" w14:textId="77777777" w:rsidR="00855527" w:rsidRPr="003E2F0E" w:rsidRDefault="00855527" w:rsidP="00394889">
            <w:pPr>
              <w:jc w:val="right"/>
              <w:rPr>
                <w:sz w:val="24"/>
              </w:rPr>
            </w:pPr>
            <w:r w:rsidRPr="003E2F0E">
              <w:rPr>
                <w:sz w:val="24"/>
              </w:rPr>
              <w:t>0.0</w:t>
            </w:r>
            <w:r>
              <w:rPr>
                <w:sz w:val="24"/>
              </w:rPr>
              <w:t>19</w:t>
            </w:r>
          </w:p>
        </w:tc>
        <w:tc>
          <w:tcPr>
            <w:tcW w:w="1843" w:type="dxa"/>
          </w:tcPr>
          <w:p w14:paraId="5D1B5244" w14:textId="77777777" w:rsidR="00855527" w:rsidRPr="003E2F0E" w:rsidRDefault="00855527" w:rsidP="00394889">
            <w:pPr>
              <w:jc w:val="right"/>
              <w:rPr>
                <w:sz w:val="24"/>
              </w:rPr>
            </w:pPr>
            <w:r w:rsidRPr="003E2F0E">
              <w:rPr>
                <w:sz w:val="24"/>
              </w:rPr>
              <w:t>0.</w:t>
            </w:r>
            <w:r>
              <w:rPr>
                <w:sz w:val="24"/>
              </w:rPr>
              <w:t>185</w:t>
            </w:r>
          </w:p>
        </w:tc>
      </w:tr>
      <w:tr w:rsidR="00855527" w14:paraId="15E68E5F" w14:textId="77777777" w:rsidTr="00394889">
        <w:tc>
          <w:tcPr>
            <w:tcW w:w="3114" w:type="dxa"/>
          </w:tcPr>
          <w:p w14:paraId="561E5A72" w14:textId="77777777" w:rsidR="00855527" w:rsidRPr="003E2F0E" w:rsidRDefault="00855527" w:rsidP="00394889">
            <w:pPr>
              <w:rPr>
                <w:sz w:val="24"/>
              </w:rPr>
            </w:pPr>
            <w:r>
              <w:rPr>
                <w:sz w:val="24"/>
              </w:rPr>
              <w:t>Yearling - Adult</w:t>
            </w:r>
          </w:p>
        </w:tc>
        <w:tc>
          <w:tcPr>
            <w:tcW w:w="1984" w:type="dxa"/>
          </w:tcPr>
          <w:p w14:paraId="6580AEBD" w14:textId="77777777" w:rsidR="00855527" w:rsidRPr="003E2F0E" w:rsidRDefault="00855527" w:rsidP="00394889">
            <w:pPr>
              <w:jc w:val="right"/>
              <w:rPr>
                <w:sz w:val="24"/>
              </w:rPr>
            </w:pPr>
            <w:r w:rsidRPr="003E2F0E">
              <w:rPr>
                <w:sz w:val="24"/>
              </w:rPr>
              <w:t xml:space="preserve"> 0.00</w:t>
            </w:r>
            <w:r>
              <w:rPr>
                <w:sz w:val="24"/>
              </w:rPr>
              <w:t>8</w:t>
            </w:r>
          </w:p>
        </w:tc>
        <w:tc>
          <w:tcPr>
            <w:tcW w:w="1843" w:type="dxa"/>
          </w:tcPr>
          <w:p w14:paraId="14BC7502" w14:textId="77777777" w:rsidR="00855527" w:rsidRPr="003E2F0E" w:rsidRDefault="00855527" w:rsidP="00394889">
            <w:pPr>
              <w:jc w:val="right"/>
              <w:rPr>
                <w:sz w:val="24"/>
              </w:rPr>
            </w:pPr>
            <w:r w:rsidRPr="003E2F0E">
              <w:rPr>
                <w:sz w:val="24"/>
              </w:rPr>
              <w:t>0.0</w:t>
            </w:r>
            <w:r>
              <w:rPr>
                <w:sz w:val="24"/>
              </w:rPr>
              <w:t>18</w:t>
            </w:r>
          </w:p>
        </w:tc>
        <w:tc>
          <w:tcPr>
            <w:tcW w:w="1843" w:type="dxa"/>
          </w:tcPr>
          <w:p w14:paraId="1CE19A3B" w14:textId="77777777" w:rsidR="00855527" w:rsidRPr="003E2F0E" w:rsidRDefault="00855527" w:rsidP="00394889">
            <w:pPr>
              <w:jc w:val="right"/>
              <w:rPr>
                <w:sz w:val="24"/>
              </w:rPr>
            </w:pPr>
            <w:r w:rsidRPr="003E2F0E">
              <w:rPr>
                <w:sz w:val="24"/>
              </w:rPr>
              <w:t>0.99</w:t>
            </w:r>
            <w:r>
              <w:rPr>
                <w:sz w:val="24"/>
              </w:rPr>
              <w:t>4</w:t>
            </w:r>
          </w:p>
        </w:tc>
      </w:tr>
      <w:tr w:rsidR="00855527" w14:paraId="5BE999E9" w14:textId="77777777" w:rsidTr="00394889">
        <w:tc>
          <w:tcPr>
            <w:tcW w:w="3114" w:type="dxa"/>
          </w:tcPr>
          <w:p w14:paraId="48F08A2F" w14:textId="77777777" w:rsidR="00855527" w:rsidRPr="003E2F0E" w:rsidRDefault="00855527" w:rsidP="00394889">
            <w:pPr>
              <w:rPr>
                <w:sz w:val="24"/>
              </w:rPr>
            </w:pPr>
            <w:r>
              <w:rPr>
                <w:sz w:val="24"/>
              </w:rPr>
              <w:t>Sub-adult-Adult</w:t>
            </w:r>
          </w:p>
        </w:tc>
        <w:tc>
          <w:tcPr>
            <w:tcW w:w="1984" w:type="dxa"/>
          </w:tcPr>
          <w:p w14:paraId="4EF20557" w14:textId="77777777" w:rsidR="00855527" w:rsidRPr="003E2F0E" w:rsidRDefault="00855527" w:rsidP="00394889">
            <w:pPr>
              <w:jc w:val="right"/>
              <w:rPr>
                <w:sz w:val="24"/>
              </w:rPr>
            </w:pPr>
            <w:r w:rsidRPr="003E2F0E">
              <w:rPr>
                <w:sz w:val="24"/>
              </w:rPr>
              <w:t>-0.0</w:t>
            </w:r>
            <w:r>
              <w:rPr>
                <w:sz w:val="24"/>
              </w:rPr>
              <w:t>18</w:t>
            </w:r>
          </w:p>
        </w:tc>
        <w:tc>
          <w:tcPr>
            <w:tcW w:w="1843" w:type="dxa"/>
          </w:tcPr>
          <w:p w14:paraId="35C3B365" w14:textId="77777777" w:rsidR="00855527" w:rsidRPr="003E2F0E" w:rsidRDefault="00855527" w:rsidP="00394889">
            <w:pPr>
              <w:jc w:val="right"/>
              <w:rPr>
                <w:sz w:val="24"/>
              </w:rPr>
            </w:pPr>
            <w:r w:rsidRPr="003E2F0E">
              <w:rPr>
                <w:sz w:val="24"/>
              </w:rPr>
              <w:t>0.0</w:t>
            </w:r>
            <w:r>
              <w:rPr>
                <w:sz w:val="24"/>
              </w:rPr>
              <w:t>19</w:t>
            </w:r>
          </w:p>
        </w:tc>
        <w:tc>
          <w:tcPr>
            <w:tcW w:w="1843" w:type="dxa"/>
          </w:tcPr>
          <w:p w14:paraId="2FC60CE6" w14:textId="77777777" w:rsidR="00855527" w:rsidRPr="003E2F0E" w:rsidRDefault="00855527" w:rsidP="00394889">
            <w:pPr>
              <w:jc w:val="right"/>
              <w:rPr>
                <w:sz w:val="24"/>
              </w:rPr>
            </w:pPr>
            <w:r>
              <w:rPr>
                <w:sz w:val="24"/>
              </w:rPr>
              <w:t>0.867</w:t>
            </w:r>
          </w:p>
        </w:tc>
      </w:tr>
      <w:tr w:rsidR="00855527" w14:paraId="07D1B3EA" w14:textId="77777777" w:rsidTr="00394889">
        <w:tc>
          <w:tcPr>
            <w:tcW w:w="3114" w:type="dxa"/>
          </w:tcPr>
          <w:p w14:paraId="2BC26EFD" w14:textId="77777777" w:rsidR="00855527" w:rsidRPr="003E2F0E" w:rsidRDefault="00855527" w:rsidP="00394889">
            <w:pPr>
              <w:rPr>
                <w:sz w:val="24"/>
              </w:rPr>
            </w:pPr>
            <w:r>
              <w:rPr>
                <w:sz w:val="24"/>
              </w:rPr>
              <w:t>Sub-Adult - Yearling</w:t>
            </w:r>
          </w:p>
        </w:tc>
        <w:tc>
          <w:tcPr>
            <w:tcW w:w="1984" w:type="dxa"/>
          </w:tcPr>
          <w:p w14:paraId="5D28B69A" w14:textId="77777777" w:rsidR="00855527" w:rsidRPr="003E2F0E" w:rsidRDefault="00855527" w:rsidP="00394889">
            <w:pPr>
              <w:jc w:val="right"/>
              <w:rPr>
                <w:sz w:val="24"/>
              </w:rPr>
            </w:pPr>
            <w:r w:rsidRPr="003E2F0E">
              <w:rPr>
                <w:sz w:val="24"/>
              </w:rPr>
              <w:t>-0.0</w:t>
            </w:r>
            <w:r>
              <w:rPr>
                <w:sz w:val="24"/>
              </w:rPr>
              <w:t>26</w:t>
            </w:r>
          </w:p>
        </w:tc>
        <w:tc>
          <w:tcPr>
            <w:tcW w:w="1843" w:type="dxa"/>
          </w:tcPr>
          <w:p w14:paraId="7DF211DA" w14:textId="77777777" w:rsidR="00855527" w:rsidRPr="003E2F0E" w:rsidRDefault="00855527" w:rsidP="00394889">
            <w:pPr>
              <w:jc w:val="right"/>
              <w:rPr>
                <w:sz w:val="24"/>
              </w:rPr>
            </w:pPr>
            <w:r w:rsidRPr="003E2F0E">
              <w:rPr>
                <w:sz w:val="24"/>
              </w:rPr>
              <w:t>0.01</w:t>
            </w:r>
            <w:r>
              <w:rPr>
                <w:sz w:val="24"/>
              </w:rPr>
              <w:t>4</w:t>
            </w:r>
          </w:p>
        </w:tc>
        <w:tc>
          <w:tcPr>
            <w:tcW w:w="1843" w:type="dxa"/>
          </w:tcPr>
          <w:p w14:paraId="4AA3C537" w14:textId="77777777" w:rsidR="00855527" w:rsidRPr="003E2F0E" w:rsidRDefault="00855527" w:rsidP="00394889">
            <w:pPr>
              <w:jc w:val="right"/>
              <w:rPr>
                <w:sz w:val="24"/>
              </w:rPr>
            </w:pPr>
            <w:r w:rsidRPr="003E2F0E">
              <w:rPr>
                <w:sz w:val="24"/>
              </w:rPr>
              <w:t>0.</w:t>
            </w:r>
            <w:r>
              <w:rPr>
                <w:sz w:val="24"/>
              </w:rPr>
              <w:t>358</w:t>
            </w:r>
          </w:p>
        </w:tc>
      </w:tr>
    </w:tbl>
    <w:p w14:paraId="3C7DF671" w14:textId="12EFBED3" w:rsidR="00855527" w:rsidRDefault="00855527" w:rsidP="00B52324">
      <w:pPr>
        <w:spacing w:line="240" w:lineRule="auto"/>
        <w:rPr>
          <w:b/>
          <w:sz w:val="24"/>
        </w:rPr>
      </w:pPr>
    </w:p>
    <w:p w14:paraId="12785B94" w14:textId="2E5DF5B6" w:rsidR="00855527" w:rsidRDefault="00855527" w:rsidP="00B52324">
      <w:pPr>
        <w:spacing w:line="240" w:lineRule="auto"/>
        <w:rPr>
          <w:b/>
          <w:sz w:val="24"/>
        </w:rPr>
      </w:pPr>
    </w:p>
    <w:p w14:paraId="65A822C1" w14:textId="7E4A2592" w:rsidR="00855527" w:rsidRDefault="00855527" w:rsidP="00B52324">
      <w:pPr>
        <w:spacing w:line="240" w:lineRule="auto"/>
        <w:rPr>
          <w:b/>
          <w:sz w:val="24"/>
        </w:rPr>
      </w:pPr>
    </w:p>
    <w:p w14:paraId="7D903B9C" w14:textId="214BCD54" w:rsidR="00855527" w:rsidRDefault="00855527" w:rsidP="00B52324">
      <w:pPr>
        <w:spacing w:line="240" w:lineRule="auto"/>
        <w:rPr>
          <w:b/>
          <w:sz w:val="24"/>
        </w:rPr>
      </w:pPr>
    </w:p>
    <w:p w14:paraId="05A6399D" w14:textId="77777777" w:rsidR="0083180B" w:rsidRDefault="0083180B" w:rsidP="00B52324">
      <w:pPr>
        <w:spacing w:line="240" w:lineRule="auto"/>
        <w:rPr>
          <w:b/>
          <w:sz w:val="24"/>
        </w:rPr>
      </w:pPr>
    </w:p>
    <w:p w14:paraId="3C79A0E2" w14:textId="086213A9" w:rsidR="008616EB" w:rsidRDefault="00137570" w:rsidP="00684EF4">
      <w:pPr>
        <w:rPr>
          <w:b/>
          <w:sz w:val="24"/>
        </w:rPr>
      </w:pPr>
      <w:r>
        <w:rPr>
          <w:b/>
          <w:sz w:val="24"/>
        </w:rPr>
        <w:t>7</w:t>
      </w:r>
      <w:r w:rsidR="002C0763">
        <w:rPr>
          <w:b/>
          <w:sz w:val="24"/>
        </w:rPr>
        <w:t xml:space="preserve"> – Individual fits for the </w:t>
      </w:r>
      <w:r>
        <w:rPr>
          <w:b/>
          <w:sz w:val="24"/>
        </w:rPr>
        <w:t>four</w:t>
      </w:r>
      <w:r w:rsidR="002C0763">
        <w:rPr>
          <w:b/>
          <w:sz w:val="24"/>
        </w:rPr>
        <w:t xml:space="preserve"> type</w:t>
      </w:r>
      <w:r>
        <w:rPr>
          <w:b/>
          <w:sz w:val="24"/>
        </w:rPr>
        <w:t>s</w:t>
      </w:r>
      <w:r w:rsidR="002C0763">
        <w:rPr>
          <w:b/>
          <w:sz w:val="24"/>
        </w:rPr>
        <w:t xml:space="preserve"> of influenc</w:t>
      </w:r>
      <w:r w:rsidR="00C569FF">
        <w:rPr>
          <w:b/>
          <w:sz w:val="24"/>
        </w:rPr>
        <w:t>e</w:t>
      </w:r>
    </w:p>
    <w:p w14:paraId="272FCA47" w14:textId="176F31F8" w:rsidR="00C569FF" w:rsidRDefault="00C569FF" w:rsidP="004B3CF2">
      <w:pPr>
        <w:spacing w:line="240" w:lineRule="auto"/>
        <w:jc w:val="both"/>
        <w:rPr>
          <w:rFonts w:eastAsia="Times New Roman" w:cstheme="minorHAnsi"/>
          <w:color w:val="000000"/>
        </w:rPr>
      </w:pPr>
      <w:r w:rsidRPr="00C569FF">
        <w:t xml:space="preserve">The figures below show the </w:t>
      </w:r>
      <w:r>
        <w:t xml:space="preserve">outcome of the model fit for each individual and </w:t>
      </w:r>
      <w:proofErr w:type="gramStart"/>
      <w:r>
        <w:t>each four type</w:t>
      </w:r>
      <w:proofErr w:type="gramEnd"/>
      <w:r>
        <w:t xml:space="preserve"> of influence. Each blue frame represents one individual and within each frame, the top-left plot shows the fit for the position turning influence, the top-right plot shows the fit for the movement turning influence,</w:t>
      </w:r>
      <w:r w:rsidRPr="00C569FF">
        <w:t xml:space="preserve"> </w:t>
      </w:r>
      <w:r>
        <w:t>the bottom-left plot shows the fit for the position speeding influence,</w:t>
      </w:r>
      <w:r w:rsidRPr="00C569FF">
        <w:t xml:space="preserve"> </w:t>
      </w:r>
      <w:r>
        <w:t xml:space="preserve">the bottom-right plot shows the fit for the movement speeding influence. In each plot, the black </w:t>
      </w:r>
      <w:r w:rsidR="004B3CF2">
        <w:t>curve</w:t>
      </w:r>
      <w:r>
        <w:t xml:space="preserve"> </w:t>
      </w:r>
      <w:r w:rsidR="00031148">
        <w:t>represents</w:t>
      </w:r>
      <w:r>
        <w:t xml:space="preserve"> the </w:t>
      </w:r>
      <w:r w:rsidR="004B3CF2">
        <w:t xml:space="preserve">binned </w:t>
      </w:r>
      <w:r>
        <w:t xml:space="preserve">data, </w:t>
      </w:r>
      <w:r w:rsidR="004B3CF2">
        <w:t xml:space="preserve">with dot size indicating </w:t>
      </w:r>
      <w:r w:rsidR="00B762CD">
        <w:t>number of time steps used</w:t>
      </w:r>
      <w:r w:rsidR="004B3CF2">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rPr>
        <w:t>X-a</w:t>
      </w:r>
      <w:r w:rsidR="004B3CF2" w:rsidRPr="004B3CF2">
        <w:rPr>
          <w:rFonts w:eastAsia="Times New Roman" w:cstheme="minorHAnsi"/>
          <w:color w:val="000000"/>
        </w:rPr>
        <w:t>xis limits extend to the 0.01-0.99% quantiles of each variable to show them on comparable scales.</w:t>
      </w:r>
    </w:p>
    <w:p w14:paraId="0F6B1BD0" w14:textId="55F5D4DE" w:rsidR="008616EB" w:rsidRPr="0083180B" w:rsidRDefault="0083180B" w:rsidP="0083180B">
      <w:pPr>
        <w:spacing w:line="240" w:lineRule="auto"/>
        <w:jc w:val="both"/>
      </w:pPr>
      <w:r>
        <w:rPr>
          <w:b/>
          <w:noProof/>
          <w:sz w:val="24"/>
        </w:rPr>
        <w:lastRenderedPageBreak/>
        <w:drawing>
          <wp:anchor distT="0" distB="0" distL="114300" distR="114300" simplePos="0" relativeHeight="251666432" behindDoc="0" locked="0" layoutInCell="1" allowOverlap="1" wp14:anchorId="21FF3491" wp14:editId="6BB6916C">
            <wp:simplePos x="0" y="0"/>
            <wp:positionH relativeFrom="margin">
              <wp:align>left</wp:align>
            </wp:positionH>
            <wp:positionV relativeFrom="paragraph">
              <wp:posOffset>3289300</wp:posOffset>
            </wp:positionV>
            <wp:extent cx="3203575" cy="3203575"/>
            <wp:effectExtent l="19050" t="19050" r="15875"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67456" behindDoc="0" locked="0" layoutInCell="1" allowOverlap="1" wp14:anchorId="74F80BC8" wp14:editId="786BFCBC">
            <wp:simplePos x="0" y="0"/>
            <wp:positionH relativeFrom="margin">
              <wp:align>right</wp:align>
            </wp:positionH>
            <wp:positionV relativeFrom="paragraph">
              <wp:posOffset>3284220</wp:posOffset>
            </wp:positionV>
            <wp:extent cx="3203575" cy="3203575"/>
            <wp:effectExtent l="19050" t="19050" r="15875" b="15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3600" behindDoc="0" locked="0" layoutInCell="1" allowOverlap="1" wp14:anchorId="618DC4E1" wp14:editId="2D11F20E">
            <wp:simplePos x="0" y="0"/>
            <wp:positionH relativeFrom="margin">
              <wp:align>right</wp:align>
            </wp:positionH>
            <wp:positionV relativeFrom="paragraph">
              <wp:posOffset>6555105</wp:posOffset>
            </wp:positionV>
            <wp:extent cx="3204000" cy="3204000"/>
            <wp:effectExtent l="19050" t="19050" r="158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2576" behindDoc="0" locked="0" layoutInCell="1" allowOverlap="1" wp14:anchorId="710C4FD7" wp14:editId="55A9E576">
            <wp:simplePos x="0" y="0"/>
            <wp:positionH relativeFrom="margin">
              <wp:align>left</wp:align>
            </wp:positionH>
            <wp:positionV relativeFrom="paragraph">
              <wp:posOffset>6555105</wp:posOffset>
            </wp:positionV>
            <wp:extent cx="3204000" cy="3204000"/>
            <wp:effectExtent l="19050" t="19050" r="15875" b="15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64384" behindDoc="0" locked="0" layoutInCell="1" allowOverlap="1" wp14:anchorId="0541DE23" wp14:editId="31350E96">
            <wp:simplePos x="0" y="0"/>
            <wp:positionH relativeFrom="margin">
              <wp:align>left</wp:align>
            </wp:positionH>
            <wp:positionV relativeFrom="paragraph">
              <wp:posOffset>19050</wp:posOffset>
            </wp:positionV>
            <wp:extent cx="3203575" cy="3203575"/>
            <wp:effectExtent l="19050" t="19050" r="1587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65408" behindDoc="0" locked="0" layoutInCell="1" allowOverlap="1" wp14:anchorId="5359C711" wp14:editId="16C87F39">
            <wp:simplePos x="0" y="0"/>
            <wp:positionH relativeFrom="margin">
              <wp:posOffset>3429000</wp:posOffset>
            </wp:positionH>
            <wp:positionV relativeFrom="paragraph">
              <wp:posOffset>5080</wp:posOffset>
            </wp:positionV>
            <wp:extent cx="3203575" cy="3203575"/>
            <wp:effectExtent l="19050" t="19050" r="15875" b="158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rPr>
        <w:drawing>
          <wp:anchor distT="0" distB="0" distL="114300" distR="114300" simplePos="0" relativeHeight="251674624" behindDoc="0" locked="0" layoutInCell="1" allowOverlap="1" wp14:anchorId="5A263C20" wp14:editId="101302FC">
            <wp:simplePos x="0" y="0"/>
            <wp:positionH relativeFrom="margin">
              <wp:align>right</wp:align>
            </wp:positionH>
            <wp:positionV relativeFrom="paragraph">
              <wp:posOffset>6555105</wp:posOffset>
            </wp:positionV>
            <wp:extent cx="3204000" cy="3204000"/>
            <wp:effectExtent l="19050" t="19050" r="15875" b="158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rPr>
        <w:drawing>
          <wp:anchor distT="0" distB="0" distL="114300" distR="114300" simplePos="0" relativeHeight="251670528" behindDoc="0" locked="0" layoutInCell="1" allowOverlap="1" wp14:anchorId="1C89261C" wp14:editId="1BDE2790">
            <wp:simplePos x="0" y="0"/>
            <wp:positionH relativeFrom="margin">
              <wp:align>right</wp:align>
            </wp:positionH>
            <wp:positionV relativeFrom="paragraph">
              <wp:posOffset>3289935</wp:posOffset>
            </wp:positionV>
            <wp:extent cx="3203575" cy="3203575"/>
            <wp:effectExtent l="19050" t="19050" r="1587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rPr>
        <w:drawing>
          <wp:anchor distT="0" distB="0" distL="114300" distR="114300" simplePos="0" relativeHeight="251671552" behindDoc="0" locked="0" layoutInCell="1" allowOverlap="1" wp14:anchorId="728210A1" wp14:editId="72BBECF5">
            <wp:simplePos x="0" y="0"/>
            <wp:positionH relativeFrom="margin">
              <wp:align>left</wp:align>
            </wp:positionH>
            <wp:positionV relativeFrom="paragraph">
              <wp:posOffset>3291205</wp:posOffset>
            </wp:positionV>
            <wp:extent cx="3203575" cy="3203575"/>
            <wp:effectExtent l="19050" t="19050" r="1587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rPr>
        <w:drawing>
          <wp:anchor distT="0" distB="0" distL="114300" distR="114300" simplePos="0" relativeHeight="251669504" behindDoc="0" locked="0" layoutInCell="1" allowOverlap="1" wp14:anchorId="1BD27173" wp14:editId="1CB4043B">
            <wp:simplePos x="0" y="0"/>
            <wp:positionH relativeFrom="margin">
              <wp:align>left</wp:align>
            </wp:positionH>
            <wp:positionV relativeFrom="paragraph">
              <wp:posOffset>6555105</wp:posOffset>
            </wp:positionV>
            <wp:extent cx="3204000" cy="3204000"/>
            <wp:effectExtent l="19050" t="19050" r="15875"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6C1742EC" w14:textId="4BD20CC1" w:rsidR="00D5028E" w:rsidRDefault="008D4A41" w:rsidP="00B52324">
      <w:pPr>
        <w:spacing w:line="240" w:lineRule="auto"/>
        <w:rPr>
          <w:b/>
          <w:sz w:val="24"/>
        </w:rPr>
      </w:pPr>
      <w:r>
        <w:rPr>
          <w:b/>
          <w:noProof/>
          <w:sz w:val="24"/>
        </w:rPr>
        <w:lastRenderedPageBreak/>
        <w:drawing>
          <wp:anchor distT="0" distB="0" distL="114300" distR="114300" simplePos="0" relativeHeight="251680768" behindDoc="0" locked="0" layoutInCell="1" allowOverlap="1" wp14:anchorId="625E7379" wp14:editId="44114B4D">
            <wp:simplePos x="0" y="0"/>
            <wp:positionH relativeFrom="margin">
              <wp:align>right</wp:align>
            </wp:positionH>
            <wp:positionV relativeFrom="paragraph">
              <wp:posOffset>6570980</wp:posOffset>
            </wp:positionV>
            <wp:extent cx="3204000" cy="3204000"/>
            <wp:effectExtent l="19050" t="19050" r="15875" b="158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9744" behindDoc="0" locked="0" layoutInCell="1" allowOverlap="1" wp14:anchorId="0EDB77A6" wp14:editId="6682ABA7">
            <wp:simplePos x="0" y="0"/>
            <wp:positionH relativeFrom="margin">
              <wp:align>left</wp:align>
            </wp:positionH>
            <wp:positionV relativeFrom="paragraph">
              <wp:posOffset>6570980</wp:posOffset>
            </wp:positionV>
            <wp:extent cx="3204000" cy="3204000"/>
            <wp:effectExtent l="19050" t="19050" r="1587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8720" behindDoc="0" locked="0" layoutInCell="1" allowOverlap="1" wp14:anchorId="5701657E" wp14:editId="3E0007F9">
            <wp:simplePos x="0" y="0"/>
            <wp:positionH relativeFrom="margin">
              <wp:align>right</wp:align>
            </wp:positionH>
            <wp:positionV relativeFrom="paragraph">
              <wp:posOffset>3289935</wp:posOffset>
            </wp:positionV>
            <wp:extent cx="3204000" cy="3204000"/>
            <wp:effectExtent l="19050" t="19050" r="15875" b="15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7696" behindDoc="0" locked="0" layoutInCell="1" allowOverlap="1" wp14:anchorId="46D24AC9" wp14:editId="223EC149">
            <wp:simplePos x="0" y="0"/>
            <wp:positionH relativeFrom="margin">
              <wp:align>left</wp:align>
            </wp:positionH>
            <wp:positionV relativeFrom="paragraph">
              <wp:posOffset>3289935</wp:posOffset>
            </wp:positionV>
            <wp:extent cx="3204000" cy="3204000"/>
            <wp:effectExtent l="19050" t="19050" r="1587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75648" behindDoc="0" locked="0" layoutInCell="1" allowOverlap="1" wp14:anchorId="48B8B967" wp14:editId="5C89E196">
            <wp:simplePos x="0" y="0"/>
            <wp:positionH relativeFrom="margin">
              <wp:align>left</wp:align>
            </wp:positionH>
            <wp:positionV relativeFrom="paragraph">
              <wp:posOffset>0</wp:posOffset>
            </wp:positionV>
            <wp:extent cx="3204000" cy="3204000"/>
            <wp:effectExtent l="19050" t="19050" r="15875" b="158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rPr>
        <w:drawing>
          <wp:anchor distT="0" distB="0" distL="114300" distR="114300" simplePos="0" relativeHeight="251676672" behindDoc="0" locked="0" layoutInCell="1" allowOverlap="1" wp14:anchorId="5E1E3927" wp14:editId="30A0300E">
            <wp:simplePos x="0" y="0"/>
            <wp:positionH relativeFrom="margin">
              <wp:align>right</wp:align>
            </wp:positionH>
            <wp:positionV relativeFrom="paragraph">
              <wp:posOffset>0</wp:posOffset>
            </wp:positionV>
            <wp:extent cx="3204000" cy="3204000"/>
            <wp:effectExtent l="19050" t="19050" r="15875"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251E501D" w14:textId="7FACEA5E" w:rsidR="00D5028E" w:rsidRPr="00E339E0" w:rsidRDefault="00C569FF" w:rsidP="00D5028E">
      <w:pPr>
        <w:spacing w:line="240" w:lineRule="auto"/>
        <w:rPr>
          <w:b/>
          <w:sz w:val="24"/>
        </w:rPr>
      </w:pPr>
      <w:r>
        <w:rPr>
          <w:b/>
          <w:noProof/>
          <w:sz w:val="24"/>
        </w:rPr>
        <w:lastRenderedPageBreak/>
        <w:drawing>
          <wp:anchor distT="0" distB="0" distL="114300" distR="114300" simplePos="0" relativeHeight="251685888" behindDoc="0" locked="0" layoutInCell="1" allowOverlap="1" wp14:anchorId="07FFC597" wp14:editId="0C604688">
            <wp:simplePos x="0" y="0"/>
            <wp:positionH relativeFrom="margin">
              <wp:align>right</wp:align>
            </wp:positionH>
            <wp:positionV relativeFrom="paragraph">
              <wp:posOffset>3291840</wp:posOffset>
            </wp:positionV>
            <wp:extent cx="3203575" cy="3203575"/>
            <wp:effectExtent l="19050" t="19050" r="15875" b="15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rPr>
        <w:drawing>
          <wp:anchor distT="0" distB="0" distL="114300" distR="114300" simplePos="0" relativeHeight="251686912" behindDoc="0" locked="0" layoutInCell="1" allowOverlap="1" wp14:anchorId="16F440A7" wp14:editId="647E80C8">
            <wp:simplePos x="0" y="0"/>
            <wp:positionH relativeFrom="margin">
              <wp:align>left</wp:align>
            </wp:positionH>
            <wp:positionV relativeFrom="paragraph">
              <wp:posOffset>6568440</wp:posOffset>
            </wp:positionV>
            <wp:extent cx="3204000" cy="3204000"/>
            <wp:effectExtent l="19050" t="19050" r="15875"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rPr>
        <w:drawing>
          <wp:anchor distT="0" distB="0" distL="114300" distR="114300" simplePos="0" relativeHeight="251687936" behindDoc="0" locked="0" layoutInCell="1" allowOverlap="1" wp14:anchorId="2DEA06C4" wp14:editId="641F6D65">
            <wp:simplePos x="0" y="0"/>
            <wp:positionH relativeFrom="margin">
              <wp:align>right</wp:align>
            </wp:positionH>
            <wp:positionV relativeFrom="paragraph">
              <wp:posOffset>6568440</wp:posOffset>
            </wp:positionV>
            <wp:extent cx="3204000" cy="3204000"/>
            <wp:effectExtent l="19050" t="19050" r="15875" b="158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rPr>
        <w:drawing>
          <wp:anchor distT="0" distB="0" distL="114300" distR="114300" simplePos="0" relativeHeight="251684864" behindDoc="0" locked="0" layoutInCell="1" allowOverlap="1" wp14:anchorId="4C9E4011" wp14:editId="24B49562">
            <wp:simplePos x="0" y="0"/>
            <wp:positionH relativeFrom="margin">
              <wp:align>left</wp:align>
            </wp:positionH>
            <wp:positionV relativeFrom="paragraph">
              <wp:posOffset>3291840</wp:posOffset>
            </wp:positionV>
            <wp:extent cx="3204000" cy="3204000"/>
            <wp:effectExtent l="19050" t="19050" r="15875" b="158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rPr>
        <w:drawing>
          <wp:anchor distT="0" distB="0" distL="114300" distR="114300" simplePos="0" relativeHeight="251683840" behindDoc="0" locked="0" layoutInCell="1" allowOverlap="1" wp14:anchorId="78B69D30" wp14:editId="3ED39456">
            <wp:simplePos x="0" y="0"/>
            <wp:positionH relativeFrom="margin">
              <wp:align>right</wp:align>
            </wp:positionH>
            <wp:positionV relativeFrom="paragraph">
              <wp:posOffset>0</wp:posOffset>
            </wp:positionV>
            <wp:extent cx="3204000" cy="3204000"/>
            <wp:effectExtent l="19050" t="19050" r="1587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rPr>
        <w:drawing>
          <wp:anchor distT="0" distB="0" distL="114300" distR="114300" simplePos="0" relativeHeight="251682816" behindDoc="0" locked="0" layoutInCell="1" allowOverlap="1" wp14:anchorId="2BD5054B" wp14:editId="55EE88DF">
            <wp:simplePos x="0" y="0"/>
            <wp:positionH relativeFrom="margin">
              <wp:align>left</wp:align>
            </wp:positionH>
            <wp:positionV relativeFrom="paragraph">
              <wp:posOffset>0</wp:posOffset>
            </wp:positionV>
            <wp:extent cx="3204000" cy="3204000"/>
            <wp:effectExtent l="19050" t="19050" r="15875" b="158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54403270" w14:textId="641E9E64" w:rsidR="00D5028E" w:rsidRDefault="00D5028E" w:rsidP="00B52324">
      <w:pPr>
        <w:spacing w:line="240" w:lineRule="auto"/>
        <w:rPr>
          <w:b/>
          <w:sz w:val="24"/>
        </w:rPr>
      </w:pPr>
      <w:r>
        <w:rPr>
          <w:b/>
          <w:noProof/>
          <w:sz w:val="24"/>
        </w:rPr>
        <w:lastRenderedPageBreak/>
        <w:drawing>
          <wp:anchor distT="0" distB="0" distL="114300" distR="114300" simplePos="0" relativeHeight="251689984" behindDoc="0" locked="0" layoutInCell="1" allowOverlap="1" wp14:anchorId="1BB6825C" wp14:editId="3B05C6DA">
            <wp:simplePos x="0" y="0"/>
            <wp:positionH relativeFrom="margin">
              <wp:align>right</wp:align>
            </wp:positionH>
            <wp:positionV relativeFrom="paragraph">
              <wp:posOffset>0</wp:posOffset>
            </wp:positionV>
            <wp:extent cx="3204000" cy="3204000"/>
            <wp:effectExtent l="19050" t="19050" r="15875" b="158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2032" behindDoc="0" locked="0" layoutInCell="1" allowOverlap="1" wp14:anchorId="67FA9221" wp14:editId="67AA6BFD">
            <wp:simplePos x="0" y="0"/>
            <wp:positionH relativeFrom="margin">
              <wp:align>right</wp:align>
            </wp:positionH>
            <wp:positionV relativeFrom="paragraph">
              <wp:posOffset>3289935</wp:posOffset>
            </wp:positionV>
            <wp:extent cx="3204000" cy="3204000"/>
            <wp:effectExtent l="19050" t="19050" r="15875" b="158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1008" behindDoc="0" locked="0" layoutInCell="1" allowOverlap="1" wp14:anchorId="4338EB4B" wp14:editId="0FFDBE1A">
            <wp:simplePos x="0" y="0"/>
            <wp:positionH relativeFrom="margin">
              <wp:align>left</wp:align>
            </wp:positionH>
            <wp:positionV relativeFrom="paragraph">
              <wp:posOffset>3289935</wp:posOffset>
            </wp:positionV>
            <wp:extent cx="3204000" cy="3204000"/>
            <wp:effectExtent l="19050" t="19050" r="15875" b="158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3056" behindDoc="0" locked="0" layoutInCell="1" allowOverlap="1" wp14:anchorId="1E15A59B" wp14:editId="1472A239">
            <wp:simplePos x="0" y="0"/>
            <wp:positionH relativeFrom="margin">
              <wp:align>left</wp:align>
            </wp:positionH>
            <wp:positionV relativeFrom="paragraph">
              <wp:posOffset>6566535</wp:posOffset>
            </wp:positionV>
            <wp:extent cx="3204000" cy="3204000"/>
            <wp:effectExtent l="19050" t="19050" r="15875" b="158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4080" behindDoc="0" locked="0" layoutInCell="1" allowOverlap="1" wp14:anchorId="336B71AC" wp14:editId="0CC60FB8">
            <wp:simplePos x="0" y="0"/>
            <wp:positionH relativeFrom="margin">
              <wp:align>right</wp:align>
            </wp:positionH>
            <wp:positionV relativeFrom="paragraph">
              <wp:posOffset>6566535</wp:posOffset>
            </wp:positionV>
            <wp:extent cx="3204000" cy="3204000"/>
            <wp:effectExtent l="19050" t="19050" r="15875" b="158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88960" behindDoc="0" locked="0" layoutInCell="1" allowOverlap="1" wp14:anchorId="5068347C" wp14:editId="2555C35D">
            <wp:simplePos x="0" y="0"/>
            <wp:positionH relativeFrom="margin">
              <wp:align>left</wp:align>
            </wp:positionH>
            <wp:positionV relativeFrom="paragraph">
              <wp:posOffset>0</wp:posOffset>
            </wp:positionV>
            <wp:extent cx="3204000" cy="3204000"/>
            <wp:effectExtent l="19050" t="19050" r="15875" b="158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D25E8F8" w14:textId="290030DF" w:rsidR="00D5028E" w:rsidRDefault="00D5028E">
      <w:pPr>
        <w:rPr>
          <w:b/>
          <w:sz w:val="24"/>
        </w:rPr>
      </w:pPr>
      <w:r>
        <w:rPr>
          <w:b/>
          <w:noProof/>
          <w:sz w:val="24"/>
        </w:rPr>
        <w:lastRenderedPageBreak/>
        <w:drawing>
          <wp:anchor distT="0" distB="0" distL="114300" distR="114300" simplePos="0" relativeHeight="251701248" behindDoc="0" locked="0" layoutInCell="1" allowOverlap="1" wp14:anchorId="1BAFE222" wp14:editId="66347F21">
            <wp:simplePos x="0" y="0"/>
            <wp:positionH relativeFrom="margin">
              <wp:align>left</wp:align>
            </wp:positionH>
            <wp:positionV relativeFrom="paragraph">
              <wp:posOffset>6570980</wp:posOffset>
            </wp:positionV>
            <wp:extent cx="3203575" cy="3203575"/>
            <wp:effectExtent l="19050" t="19050" r="15875" b="158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2272" behindDoc="0" locked="0" layoutInCell="1" allowOverlap="1" wp14:anchorId="54EA7D87" wp14:editId="06FE059C">
            <wp:simplePos x="0" y="0"/>
            <wp:positionH relativeFrom="margin">
              <wp:align>right</wp:align>
            </wp:positionH>
            <wp:positionV relativeFrom="paragraph">
              <wp:posOffset>6570980</wp:posOffset>
            </wp:positionV>
            <wp:extent cx="3203575" cy="3203575"/>
            <wp:effectExtent l="19050" t="19050" r="15875" b="158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8176" behindDoc="0" locked="0" layoutInCell="1" allowOverlap="1" wp14:anchorId="6E0434AC" wp14:editId="5A29E55F">
            <wp:simplePos x="0" y="0"/>
            <wp:positionH relativeFrom="margin">
              <wp:align>right</wp:align>
            </wp:positionH>
            <wp:positionV relativeFrom="paragraph">
              <wp:posOffset>3291840</wp:posOffset>
            </wp:positionV>
            <wp:extent cx="3203575" cy="3203575"/>
            <wp:effectExtent l="19050" t="19050" r="15875" b="158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rPr>
        <w:drawing>
          <wp:anchor distT="0" distB="0" distL="114300" distR="114300" simplePos="0" relativeHeight="251697152" behindDoc="0" locked="0" layoutInCell="1" allowOverlap="1" wp14:anchorId="6593645F" wp14:editId="14515417">
            <wp:simplePos x="0" y="0"/>
            <wp:positionH relativeFrom="margin">
              <wp:align>left</wp:align>
            </wp:positionH>
            <wp:positionV relativeFrom="paragraph">
              <wp:posOffset>3294380</wp:posOffset>
            </wp:positionV>
            <wp:extent cx="3204000" cy="3204000"/>
            <wp:effectExtent l="19050" t="19050" r="15875" b="158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rPr>
        <w:drawing>
          <wp:anchor distT="0" distB="0" distL="114300" distR="114300" simplePos="0" relativeHeight="251696128" behindDoc="0" locked="0" layoutInCell="1" allowOverlap="1" wp14:anchorId="341625E2" wp14:editId="0F13C363">
            <wp:simplePos x="0" y="0"/>
            <wp:positionH relativeFrom="margin">
              <wp:align>right</wp:align>
            </wp:positionH>
            <wp:positionV relativeFrom="paragraph">
              <wp:posOffset>2540</wp:posOffset>
            </wp:positionV>
            <wp:extent cx="3204000" cy="3204000"/>
            <wp:effectExtent l="19050" t="19050" r="15875"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rPr>
        <w:drawing>
          <wp:anchor distT="0" distB="0" distL="114300" distR="114300" simplePos="0" relativeHeight="251695104" behindDoc="0" locked="0" layoutInCell="1" allowOverlap="1" wp14:anchorId="4F48BF88" wp14:editId="043B55F4">
            <wp:simplePos x="0" y="0"/>
            <wp:positionH relativeFrom="margin">
              <wp:align>left</wp:align>
            </wp:positionH>
            <wp:positionV relativeFrom="paragraph">
              <wp:posOffset>0</wp:posOffset>
            </wp:positionV>
            <wp:extent cx="3204000" cy="3204000"/>
            <wp:effectExtent l="19050" t="19050" r="15875" b="158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sz w:val="24"/>
        </w:rPr>
        <w:br w:type="page"/>
      </w:r>
    </w:p>
    <w:p w14:paraId="35641350" w14:textId="07303EEB" w:rsidR="00D5028E" w:rsidRDefault="00C569FF" w:rsidP="00B52324">
      <w:pPr>
        <w:spacing w:line="240" w:lineRule="auto"/>
        <w:rPr>
          <w:b/>
          <w:sz w:val="24"/>
        </w:rPr>
      </w:pPr>
      <w:r>
        <w:rPr>
          <w:b/>
          <w:noProof/>
          <w:sz w:val="24"/>
        </w:rPr>
        <w:lastRenderedPageBreak/>
        <w:drawing>
          <wp:anchor distT="0" distB="0" distL="114300" distR="114300" simplePos="0" relativeHeight="251708416" behindDoc="0" locked="0" layoutInCell="1" allowOverlap="1" wp14:anchorId="6BFD3665" wp14:editId="735D32D3">
            <wp:simplePos x="0" y="0"/>
            <wp:positionH relativeFrom="margin">
              <wp:align>right</wp:align>
            </wp:positionH>
            <wp:positionV relativeFrom="paragraph">
              <wp:posOffset>6570980</wp:posOffset>
            </wp:positionV>
            <wp:extent cx="3204000" cy="3204000"/>
            <wp:effectExtent l="19050" t="19050" r="15875" b="158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7392" behindDoc="0" locked="0" layoutInCell="1" allowOverlap="1" wp14:anchorId="58D6079B" wp14:editId="5973C9E7">
            <wp:simplePos x="0" y="0"/>
            <wp:positionH relativeFrom="margin">
              <wp:align>left</wp:align>
            </wp:positionH>
            <wp:positionV relativeFrom="paragraph">
              <wp:posOffset>6570980</wp:posOffset>
            </wp:positionV>
            <wp:extent cx="3204000" cy="3204000"/>
            <wp:effectExtent l="19050" t="19050" r="15875" b="1587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6368" behindDoc="0" locked="0" layoutInCell="1" allowOverlap="1" wp14:anchorId="6590B5FE" wp14:editId="4A15897F">
            <wp:simplePos x="0" y="0"/>
            <wp:positionH relativeFrom="margin">
              <wp:align>right</wp:align>
            </wp:positionH>
            <wp:positionV relativeFrom="paragraph">
              <wp:posOffset>3294380</wp:posOffset>
            </wp:positionV>
            <wp:extent cx="3204000" cy="3204000"/>
            <wp:effectExtent l="19050" t="19050" r="15875" b="15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5344" behindDoc="0" locked="0" layoutInCell="1" allowOverlap="1" wp14:anchorId="59F6D5C1" wp14:editId="37489A2A">
            <wp:simplePos x="0" y="0"/>
            <wp:positionH relativeFrom="margin">
              <wp:align>left</wp:align>
            </wp:positionH>
            <wp:positionV relativeFrom="paragraph">
              <wp:posOffset>3289935</wp:posOffset>
            </wp:positionV>
            <wp:extent cx="3204000" cy="3204000"/>
            <wp:effectExtent l="19050" t="19050" r="15875" b="158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3296" behindDoc="0" locked="0" layoutInCell="1" allowOverlap="1" wp14:anchorId="2F273329" wp14:editId="774F0C9B">
            <wp:simplePos x="0" y="0"/>
            <wp:positionH relativeFrom="margin">
              <wp:align>right</wp:align>
            </wp:positionH>
            <wp:positionV relativeFrom="paragraph">
              <wp:posOffset>2540</wp:posOffset>
            </wp:positionV>
            <wp:extent cx="3204000" cy="3204000"/>
            <wp:effectExtent l="19050" t="19050" r="15875"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4320" behindDoc="0" locked="0" layoutInCell="1" allowOverlap="1" wp14:anchorId="382F244B" wp14:editId="2EA37DDC">
            <wp:simplePos x="0" y="0"/>
            <wp:positionH relativeFrom="margin">
              <wp:align>left</wp:align>
            </wp:positionH>
            <wp:positionV relativeFrom="paragraph">
              <wp:posOffset>0</wp:posOffset>
            </wp:positionV>
            <wp:extent cx="3204000" cy="3204000"/>
            <wp:effectExtent l="19050" t="19050" r="15875" b="158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055730E0" w14:textId="417DB945" w:rsidR="00D5028E" w:rsidRDefault="00C569FF">
      <w:pPr>
        <w:rPr>
          <w:b/>
          <w:sz w:val="24"/>
        </w:rPr>
      </w:pPr>
      <w:r>
        <w:rPr>
          <w:b/>
          <w:noProof/>
          <w:sz w:val="24"/>
        </w:rPr>
        <w:lastRenderedPageBreak/>
        <w:drawing>
          <wp:anchor distT="0" distB="0" distL="114300" distR="114300" simplePos="0" relativeHeight="251709440" behindDoc="0" locked="0" layoutInCell="1" allowOverlap="1" wp14:anchorId="0006D5CD" wp14:editId="51203BF6">
            <wp:simplePos x="0" y="0"/>
            <wp:positionH relativeFrom="margin">
              <wp:align>left</wp:align>
            </wp:positionH>
            <wp:positionV relativeFrom="paragraph">
              <wp:posOffset>0</wp:posOffset>
            </wp:positionV>
            <wp:extent cx="3203575" cy="3203575"/>
            <wp:effectExtent l="19050" t="19050" r="15875" b="158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rPr>
        <w:drawing>
          <wp:anchor distT="0" distB="0" distL="114300" distR="114300" simplePos="0" relativeHeight="251711488" behindDoc="0" locked="0" layoutInCell="1" allowOverlap="1" wp14:anchorId="4C96ED61" wp14:editId="5CA91A71">
            <wp:simplePos x="0" y="0"/>
            <wp:positionH relativeFrom="margin">
              <wp:align>left</wp:align>
            </wp:positionH>
            <wp:positionV relativeFrom="paragraph">
              <wp:posOffset>6566535</wp:posOffset>
            </wp:positionV>
            <wp:extent cx="3204000" cy="3204000"/>
            <wp:effectExtent l="19050" t="19050" r="15875" b="158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12512" behindDoc="0" locked="0" layoutInCell="1" allowOverlap="1" wp14:anchorId="7582508F" wp14:editId="5E68453A">
            <wp:simplePos x="0" y="0"/>
            <wp:positionH relativeFrom="margin">
              <wp:align>right</wp:align>
            </wp:positionH>
            <wp:positionV relativeFrom="paragraph">
              <wp:posOffset>6570980</wp:posOffset>
            </wp:positionV>
            <wp:extent cx="3204000" cy="3204000"/>
            <wp:effectExtent l="19050" t="19050" r="15875" b="158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10464" behindDoc="0" locked="0" layoutInCell="1" allowOverlap="1" wp14:anchorId="66723CCD" wp14:editId="6134BCA7">
            <wp:simplePos x="0" y="0"/>
            <wp:positionH relativeFrom="margin">
              <wp:align>right</wp:align>
            </wp:positionH>
            <wp:positionV relativeFrom="paragraph">
              <wp:posOffset>3289935</wp:posOffset>
            </wp:positionV>
            <wp:extent cx="3204000" cy="3204000"/>
            <wp:effectExtent l="19050" t="19050" r="15875" b="158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00224" behindDoc="0" locked="0" layoutInCell="1" allowOverlap="1" wp14:anchorId="11AF7253" wp14:editId="3F3632CD">
            <wp:simplePos x="0" y="0"/>
            <wp:positionH relativeFrom="margin">
              <wp:align>left</wp:align>
            </wp:positionH>
            <wp:positionV relativeFrom="paragraph">
              <wp:posOffset>3294380</wp:posOffset>
            </wp:positionV>
            <wp:extent cx="3203575" cy="3203575"/>
            <wp:effectExtent l="19050" t="19050" r="15875" b="158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99200" behindDoc="0" locked="0" layoutInCell="1" allowOverlap="1" wp14:anchorId="3C18377C" wp14:editId="1D47BE0A">
            <wp:simplePos x="0" y="0"/>
            <wp:positionH relativeFrom="margin">
              <wp:align>right</wp:align>
            </wp:positionH>
            <wp:positionV relativeFrom="paragraph">
              <wp:posOffset>2540</wp:posOffset>
            </wp:positionV>
            <wp:extent cx="3203575" cy="3203575"/>
            <wp:effectExtent l="19050" t="19050" r="15875" b="1587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sz w:val="24"/>
        </w:rPr>
        <w:br w:type="page"/>
      </w:r>
    </w:p>
    <w:p w14:paraId="5F0CCAAD" w14:textId="4888CDFB" w:rsidR="00D5028E" w:rsidRDefault="00C569FF" w:rsidP="00B52324">
      <w:pPr>
        <w:spacing w:line="240" w:lineRule="auto"/>
        <w:rPr>
          <w:b/>
          <w:sz w:val="24"/>
        </w:rPr>
      </w:pPr>
      <w:r>
        <w:rPr>
          <w:b/>
          <w:noProof/>
          <w:sz w:val="24"/>
        </w:rPr>
        <w:lastRenderedPageBreak/>
        <w:drawing>
          <wp:anchor distT="0" distB="0" distL="114300" distR="114300" simplePos="0" relativeHeight="251715584" behindDoc="0" locked="0" layoutInCell="1" allowOverlap="1" wp14:anchorId="2BAF3BE9" wp14:editId="645237C2">
            <wp:simplePos x="0" y="0"/>
            <wp:positionH relativeFrom="margin">
              <wp:align>left</wp:align>
            </wp:positionH>
            <wp:positionV relativeFrom="paragraph">
              <wp:posOffset>3291840</wp:posOffset>
            </wp:positionV>
            <wp:extent cx="3204000" cy="3204000"/>
            <wp:effectExtent l="19050" t="19050" r="15875" b="158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13536" behindDoc="0" locked="0" layoutInCell="1" allowOverlap="1" wp14:anchorId="27D66C0C" wp14:editId="4131FB2C">
            <wp:simplePos x="0" y="0"/>
            <wp:positionH relativeFrom="margin">
              <wp:align>right</wp:align>
            </wp:positionH>
            <wp:positionV relativeFrom="paragraph">
              <wp:posOffset>0</wp:posOffset>
            </wp:positionV>
            <wp:extent cx="3204000" cy="3204000"/>
            <wp:effectExtent l="19050" t="19050" r="15875" b="158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714560" behindDoc="0" locked="0" layoutInCell="1" allowOverlap="1" wp14:anchorId="4D7F544C" wp14:editId="357D9DD4">
            <wp:simplePos x="0" y="0"/>
            <wp:positionH relativeFrom="margin">
              <wp:align>left</wp:align>
            </wp:positionH>
            <wp:positionV relativeFrom="paragraph">
              <wp:posOffset>0</wp:posOffset>
            </wp:positionV>
            <wp:extent cx="3204000" cy="3204000"/>
            <wp:effectExtent l="19050" t="19050" r="15875" b="1587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3E7FEAD3" w14:textId="4AEA7A54" w:rsidR="00D5028E" w:rsidRDefault="00D5028E" w:rsidP="00B762CD">
      <w:pPr>
        <w:rPr>
          <w:b/>
          <w:sz w:val="24"/>
        </w:rPr>
      </w:pPr>
    </w:p>
    <w:sectPr w:rsidR="00D5028E" w:rsidSect="0049269A">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eretta Gamba" w:date="2022-02-01T11:38:00Z" w:initials="SG">
    <w:p w14:paraId="02057545" w14:textId="4713DF0A" w:rsidR="00DA44BE" w:rsidRDefault="00DA44BE">
      <w:pPr>
        <w:pStyle w:val="CommentText"/>
      </w:pPr>
      <w:r>
        <w:rPr>
          <w:rStyle w:val="CommentReference"/>
        </w:rPr>
        <w:annotationRef/>
      </w:r>
      <w:r>
        <w:t>I would probably state this as the second sentence and than mention the “left-right position (LRP)…, but up to you really.</w:t>
      </w:r>
    </w:p>
  </w:comment>
  <w:comment w:id="5" w:author="Seretta Gamba" w:date="2022-02-01T11:39:00Z" w:initials="SG">
    <w:p w14:paraId="6CF8E5A3" w14:textId="42EBA28A" w:rsidR="00A239DB" w:rsidRDefault="00A239DB">
      <w:pPr>
        <w:pStyle w:val="CommentText"/>
      </w:pPr>
      <w:r>
        <w:rPr>
          <w:rStyle w:val="CommentReference"/>
        </w:rPr>
        <w:annotationRef/>
      </w:r>
      <w:r>
        <w:t xml:space="preserve">Very minor thing: I noticed this multiple times by </w:t>
      </w:r>
      <w:proofErr w:type="gramStart"/>
      <w:r>
        <w:t>now, but</w:t>
      </w:r>
      <w:proofErr w:type="gramEnd"/>
      <w:r>
        <w:t xml:space="preserve"> am now really unsure what the rule is. I would have written all “Figures/Tables” with capital f/t? Maybe worth checking. </w:t>
      </w:r>
    </w:p>
  </w:comment>
  <w:comment w:id="6" w:author="Seretta Gamba" w:date="2022-02-01T11:40:00Z" w:initials="SG">
    <w:p w14:paraId="7BF7D061" w14:textId="051046AD" w:rsidR="00A239DB" w:rsidRDefault="00A239DB">
      <w:pPr>
        <w:pStyle w:val="CommentText"/>
      </w:pPr>
      <w:r>
        <w:rPr>
          <w:rStyle w:val="CommentReference"/>
        </w:rPr>
        <w:annotationRef/>
      </w:r>
      <w:r>
        <w:t>I really like this plot!</w:t>
      </w:r>
    </w:p>
  </w:comment>
  <w:comment w:id="10" w:author="Seretta Gamba" w:date="2022-02-01T11:42:00Z" w:initials="SG">
    <w:p w14:paraId="1B32FE2A" w14:textId="44EBCDA0" w:rsidR="00A239DB" w:rsidRDefault="00A239DB">
      <w:pPr>
        <w:pStyle w:val="CommentText"/>
      </w:pPr>
      <w:r>
        <w:rPr>
          <w:rStyle w:val="CommentReference"/>
        </w:rPr>
        <w:annotationRef/>
      </w:r>
      <w:r>
        <w:t xml:space="preserve">I think for equations, usually they are indented, </w:t>
      </w:r>
      <w:proofErr w:type="gramStart"/>
      <w:r>
        <w:t>i.e.</w:t>
      </w:r>
      <w:proofErr w:type="gramEnd"/>
      <w:r>
        <w:t xml:space="preserve"> centred in the middle of the page, and the equation number is at the end and not in the front. </w:t>
      </w:r>
      <w:proofErr w:type="gramStart"/>
      <w:r>
        <w:t>Again</w:t>
      </w:r>
      <w:proofErr w:type="gramEnd"/>
      <w:r>
        <w:t xml:space="preserve"> very minor thing.</w:t>
      </w:r>
    </w:p>
  </w:comment>
  <w:comment w:id="22" w:author="Seretta Gamba" w:date="2022-02-01T11:46:00Z" w:initials="SG">
    <w:p w14:paraId="595E905D" w14:textId="65EE103C" w:rsidR="00656068" w:rsidRDefault="00656068">
      <w:pPr>
        <w:pStyle w:val="CommentText"/>
      </w:pPr>
      <w:r>
        <w:rPr>
          <w:rStyle w:val="CommentReference"/>
        </w:rPr>
        <w:annotationRef/>
      </w:r>
      <w:r>
        <w:t xml:space="preserve">In the figures below it’s a bit strange that you write out meters in the left most plot but than not in the right most plot. </w:t>
      </w:r>
      <w:proofErr w:type="gramStart"/>
      <w:r>
        <w:t>Also</w:t>
      </w:r>
      <w:proofErr w:type="gramEnd"/>
      <w:r>
        <w:t xml:space="preserve"> there is usually a space between the number and the unit (right most plot x axis text)</w:t>
      </w:r>
    </w:p>
  </w:comment>
  <w:comment w:id="32" w:author="Seretta Gamba" w:date="2022-02-01T11:47:00Z" w:initials="SG">
    <w:p w14:paraId="45B84BBD" w14:textId="26BD9725" w:rsidR="00656068" w:rsidRDefault="00656068">
      <w:pPr>
        <w:pStyle w:val="CommentText"/>
      </w:pPr>
      <w:r>
        <w:rPr>
          <w:rStyle w:val="CommentReference"/>
        </w:rPr>
        <w:annotationRef/>
      </w:r>
      <w:r>
        <w:t xml:space="preserve">This is not consistent across the text. Above you have written 10 m somewhere rather than 10 meters. </w:t>
      </w:r>
    </w:p>
  </w:comment>
  <w:comment w:id="33" w:author="Seretta Gamba" w:date="2022-02-01T11:49:00Z" w:initials="SG">
    <w:p w14:paraId="64582D5B" w14:textId="57C83D2F" w:rsidR="00656068" w:rsidRDefault="00656068">
      <w:pPr>
        <w:pStyle w:val="CommentText"/>
      </w:pPr>
      <w:r>
        <w:rPr>
          <w:rStyle w:val="CommentReference"/>
        </w:rPr>
        <w:annotationRef/>
      </w:r>
      <w:r>
        <w:t>T</w:t>
      </w:r>
      <w:r>
        <w:t>here is a problem with the figures fitting on the page. Might be better to have each blue framed panel on a different page.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057545" w15:done="0"/>
  <w15:commentEx w15:paraId="6CF8E5A3" w15:done="0"/>
  <w15:commentEx w15:paraId="7BF7D061" w15:done="0"/>
  <w15:commentEx w15:paraId="1B32FE2A" w15:done="0"/>
  <w15:commentEx w15:paraId="595E905D" w15:done="0"/>
  <w15:commentEx w15:paraId="45B84BBD" w15:done="0"/>
  <w15:commentEx w15:paraId="64582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39A23" w16cex:dateUtc="2022-02-01T10:38:00Z"/>
  <w16cex:commentExtensible w16cex:durableId="25A39A64" w16cex:dateUtc="2022-02-01T10:39:00Z"/>
  <w16cex:commentExtensible w16cex:durableId="25A39ABB" w16cex:dateUtc="2022-02-01T10:40:00Z"/>
  <w16cex:commentExtensible w16cex:durableId="25A39B1D" w16cex:dateUtc="2022-02-01T10:42:00Z"/>
  <w16cex:commentExtensible w16cex:durableId="25A39C09" w16cex:dateUtc="2022-02-01T10:46:00Z"/>
  <w16cex:commentExtensible w16cex:durableId="25A39C46" w16cex:dateUtc="2022-02-01T10:47:00Z"/>
  <w16cex:commentExtensible w16cex:durableId="25A39CBF" w16cex:dateUtc="2022-02-01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057545" w16cid:durableId="25A39A23"/>
  <w16cid:commentId w16cid:paraId="6CF8E5A3" w16cid:durableId="25A39A64"/>
  <w16cid:commentId w16cid:paraId="7BF7D061" w16cid:durableId="25A39ABB"/>
  <w16cid:commentId w16cid:paraId="1B32FE2A" w16cid:durableId="25A39B1D"/>
  <w16cid:commentId w16cid:paraId="595E905D" w16cid:durableId="25A39C09"/>
  <w16cid:commentId w16cid:paraId="45B84BBD" w16cid:durableId="25A39C46"/>
  <w16cid:commentId w16cid:paraId="64582D5B" w16cid:durableId="25A39C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CE6C5" w14:textId="77777777" w:rsidR="00325F4C" w:rsidRDefault="00325F4C" w:rsidP="000C24F7">
      <w:pPr>
        <w:spacing w:after="0" w:line="240" w:lineRule="auto"/>
      </w:pPr>
      <w:r>
        <w:separator/>
      </w:r>
    </w:p>
  </w:endnote>
  <w:endnote w:type="continuationSeparator" w:id="0">
    <w:p w14:paraId="03AF7803" w14:textId="77777777" w:rsidR="00325F4C" w:rsidRDefault="00325F4C"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4203E" w14:textId="77777777" w:rsidR="00325F4C" w:rsidRDefault="00325F4C" w:rsidP="000C24F7">
      <w:pPr>
        <w:spacing w:after="0" w:line="240" w:lineRule="auto"/>
      </w:pPr>
      <w:r>
        <w:separator/>
      </w:r>
    </w:p>
  </w:footnote>
  <w:footnote w:type="continuationSeparator" w:id="0">
    <w:p w14:paraId="0322815C" w14:textId="77777777" w:rsidR="00325F4C" w:rsidRDefault="00325F4C"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etta Gamba">
    <w15:presenceInfo w15:providerId="Windows Live" w15:userId="bcf760810779a5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B4F06"/>
    <w:rsid w:val="000C24F7"/>
    <w:rsid w:val="000C2B75"/>
    <w:rsid w:val="000C47B5"/>
    <w:rsid w:val="00110C62"/>
    <w:rsid w:val="00131423"/>
    <w:rsid w:val="00137570"/>
    <w:rsid w:val="001549AF"/>
    <w:rsid w:val="00165B5B"/>
    <w:rsid w:val="00191B93"/>
    <w:rsid w:val="00191FED"/>
    <w:rsid w:val="001F7EDD"/>
    <w:rsid w:val="00206973"/>
    <w:rsid w:val="002473B6"/>
    <w:rsid w:val="00265E17"/>
    <w:rsid w:val="0028016A"/>
    <w:rsid w:val="002C0763"/>
    <w:rsid w:val="002E7964"/>
    <w:rsid w:val="002F1443"/>
    <w:rsid w:val="002F35CB"/>
    <w:rsid w:val="00323B2C"/>
    <w:rsid w:val="00325F4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56068"/>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A239DB"/>
    <w:rsid w:val="00A54CF7"/>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A44BE"/>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microsoft.com/office/2011/relationships/commentsExtended" Target="commentsExtended.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A1553-D781-487A-A68A-8646D3769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2964</Words>
  <Characters>16898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Seretta Gamba</cp:lastModifiedBy>
  <cp:revision>7</cp:revision>
  <cp:lastPrinted>2022-01-24T11:01:00Z</cp:lastPrinted>
  <dcterms:created xsi:type="dcterms:W3CDTF">2022-01-20T13:19:00Z</dcterms:created>
  <dcterms:modified xsi:type="dcterms:W3CDTF">2022-02-01T10:53:00Z</dcterms:modified>
</cp:coreProperties>
</file>